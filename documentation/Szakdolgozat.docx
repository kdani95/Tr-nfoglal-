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CD826CE" w14:textId="273B999B" w:rsidR="000F71C4" w:rsidRPr="00CD06BA" w:rsidRDefault="00EC1E51" w:rsidP="007C20C4">
      <w:pPr>
        <w:spacing w:line="360" w:lineRule="auto"/>
        <w:jc w:val="center"/>
        <w:rPr>
          <w:rFonts w:asciiTheme="majorHAnsi" w:hAnsiTheme="majorHAnsi" w:cstheme="majorHAnsi"/>
          <w:b/>
          <w:sz w:val="32"/>
          <w:szCs w:val="32"/>
        </w:rPr>
      </w:pPr>
      <w:bookmarkStart w:id="0" w:name="_Toc528261056"/>
      <w:bookmarkStart w:id="1" w:name="_Toc528261154"/>
      <w:bookmarkStart w:id="2" w:name="_Toc528261196"/>
      <w:r>
        <w:rPr>
          <w:noProof/>
          <w:lang w:eastAsia="hu-HU"/>
        </w:rPr>
        <w:drawing>
          <wp:anchor distT="0" distB="0" distL="114300" distR="114300" simplePos="0" relativeHeight="251922944" behindDoc="0" locked="0" layoutInCell="1" allowOverlap="1" wp14:anchorId="2AC40E1E" wp14:editId="3D07F8B0">
            <wp:simplePos x="0" y="0"/>
            <wp:positionH relativeFrom="column">
              <wp:posOffset>-247650</wp:posOffset>
            </wp:positionH>
            <wp:positionV relativeFrom="paragraph">
              <wp:posOffset>48895</wp:posOffset>
            </wp:positionV>
            <wp:extent cx="1051560" cy="1051560"/>
            <wp:effectExtent l="0" t="0" r="0" b="0"/>
            <wp:wrapSquare wrapText="bothSides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06BA">
        <w:rPr>
          <w:rFonts w:asciiTheme="majorHAnsi" w:hAnsiTheme="majorHAnsi" w:cstheme="majorHAnsi"/>
          <w:b/>
          <w:sz w:val="32"/>
          <w:szCs w:val="32"/>
        </w:rPr>
        <w:t xml:space="preserve"> </w:t>
      </w:r>
      <w:r w:rsidR="000F71C4" w:rsidRPr="00CD06BA">
        <w:rPr>
          <w:rFonts w:asciiTheme="majorHAnsi" w:hAnsiTheme="majorHAnsi" w:cstheme="majorHAnsi"/>
          <w:b/>
          <w:sz w:val="32"/>
          <w:szCs w:val="32"/>
        </w:rPr>
        <w:t>EÖTVÖS LORÁND TUDOMÁNYEGYETEM</w:t>
      </w:r>
      <w:bookmarkEnd w:id="0"/>
      <w:bookmarkEnd w:id="1"/>
      <w:bookmarkEnd w:id="2"/>
    </w:p>
    <w:p w14:paraId="5B555A51" w14:textId="77777777" w:rsidR="000F71C4" w:rsidRPr="00CD06BA" w:rsidRDefault="000F71C4" w:rsidP="007C20C4">
      <w:pPr>
        <w:spacing w:line="360" w:lineRule="auto"/>
        <w:jc w:val="center"/>
        <w:rPr>
          <w:rFonts w:asciiTheme="majorHAnsi" w:hAnsiTheme="majorHAnsi" w:cstheme="majorHAnsi"/>
          <w:b/>
          <w:sz w:val="32"/>
          <w:szCs w:val="32"/>
        </w:rPr>
      </w:pPr>
      <w:bookmarkStart w:id="3" w:name="_Toc528261057"/>
      <w:bookmarkStart w:id="4" w:name="_Toc528261155"/>
      <w:bookmarkStart w:id="5" w:name="_Toc528261197"/>
      <w:r w:rsidRPr="00CD06BA">
        <w:rPr>
          <w:rFonts w:asciiTheme="majorHAnsi" w:hAnsiTheme="majorHAnsi" w:cstheme="majorHAnsi"/>
          <w:b/>
          <w:sz w:val="32"/>
          <w:szCs w:val="32"/>
        </w:rPr>
        <w:t>Informatikai Kar</w:t>
      </w:r>
      <w:bookmarkEnd w:id="3"/>
      <w:bookmarkEnd w:id="4"/>
      <w:bookmarkEnd w:id="5"/>
    </w:p>
    <w:p w14:paraId="7476B914" w14:textId="601A19B1" w:rsidR="000F71C4" w:rsidRPr="00CD06BA" w:rsidRDefault="007F4126" w:rsidP="007C20C4">
      <w:pPr>
        <w:spacing w:line="360" w:lineRule="auto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Programozási Nyelvek és Fordítóprogramok Tanszék</w:t>
      </w:r>
    </w:p>
    <w:p w14:paraId="09A72470" w14:textId="77777777" w:rsidR="000F71C4" w:rsidRPr="00CD06BA" w:rsidRDefault="000F71C4" w:rsidP="007C20C4">
      <w:pPr>
        <w:pBdr>
          <w:bottom w:val="single" w:sz="6" w:space="1" w:color="auto"/>
        </w:pBdr>
        <w:spacing w:line="360" w:lineRule="auto"/>
        <w:jc w:val="center"/>
        <w:rPr>
          <w:rFonts w:asciiTheme="majorHAnsi" w:hAnsiTheme="majorHAnsi" w:cstheme="majorHAnsi"/>
          <w:b/>
        </w:rPr>
      </w:pPr>
    </w:p>
    <w:p w14:paraId="736FBEFE" w14:textId="77777777" w:rsidR="00EC1E51" w:rsidRPr="00CD06BA" w:rsidRDefault="00EC1E51" w:rsidP="007C20C4">
      <w:pPr>
        <w:spacing w:line="360" w:lineRule="auto"/>
        <w:jc w:val="center"/>
        <w:rPr>
          <w:rFonts w:asciiTheme="majorHAnsi" w:hAnsiTheme="majorHAnsi" w:cstheme="majorHAnsi"/>
          <w:b/>
        </w:rPr>
      </w:pPr>
    </w:p>
    <w:p w14:paraId="2A87B25D" w14:textId="77777777" w:rsidR="000F71C4" w:rsidRPr="00CD06BA" w:rsidRDefault="000F71C4" w:rsidP="007C20C4">
      <w:pPr>
        <w:spacing w:line="360" w:lineRule="auto"/>
        <w:jc w:val="center"/>
        <w:rPr>
          <w:rFonts w:asciiTheme="majorHAnsi" w:hAnsiTheme="majorHAnsi" w:cstheme="majorHAnsi"/>
          <w:b/>
        </w:rPr>
      </w:pPr>
    </w:p>
    <w:p w14:paraId="32D26072" w14:textId="77777777" w:rsidR="000F71C4" w:rsidRPr="00CD06BA" w:rsidRDefault="000F71C4" w:rsidP="007C20C4">
      <w:pPr>
        <w:spacing w:line="360" w:lineRule="auto"/>
        <w:jc w:val="center"/>
        <w:rPr>
          <w:rFonts w:asciiTheme="majorHAnsi" w:hAnsiTheme="majorHAnsi" w:cstheme="majorHAnsi"/>
          <w:b/>
        </w:rPr>
      </w:pPr>
    </w:p>
    <w:p w14:paraId="4BCAB3E7" w14:textId="77777777" w:rsidR="000F71C4" w:rsidRDefault="000F71C4" w:rsidP="007C20C4">
      <w:pPr>
        <w:spacing w:line="360" w:lineRule="auto"/>
        <w:jc w:val="center"/>
        <w:rPr>
          <w:rFonts w:asciiTheme="majorHAnsi" w:hAnsiTheme="majorHAnsi" w:cstheme="majorHAnsi"/>
          <w:b/>
        </w:rPr>
      </w:pPr>
    </w:p>
    <w:p w14:paraId="114F0AA2" w14:textId="77777777" w:rsidR="00EC1E51" w:rsidRPr="00CD06BA" w:rsidRDefault="00EC1E51" w:rsidP="007C20C4">
      <w:pPr>
        <w:spacing w:line="360" w:lineRule="auto"/>
        <w:jc w:val="center"/>
        <w:rPr>
          <w:rFonts w:asciiTheme="majorHAnsi" w:hAnsiTheme="majorHAnsi" w:cstheme="majorHAnsi"/>
          <w:b/>
        </w:rPr>
      </w:pPr>
    </w:p>
    <w:p w14:paraId="3A64917D" w14:textId="77777777" w:rsidR="00322822" w:rsidRPr="00CD06BA" w:rsidRDefault="000F71C4" w:rsidP="007C20C4">
      <w:pPr>
        <w:spacing w:line="360" w:lineRule="auto"/>
        <w:jc w:val="center"/>
        <w:rPr>
          <w:rFonts w:asciiTheme="majorHAnsi" w:hAnsiTheme="majorHAnsi" w:cstheme="majorHAnsi"/>
          <w:b/>
        </w:rPr>
      </w:pPr>
      <w:bookmarkStart w:id="6" w:name="_GoBack"/>
      <w:bookmarkEnd w:id="6"/>
      <w:r w:rsidRPr="00CD06BA">
        <w:rPr>
          <w:rFonts w:asciiTheme="majorHAnsi" w:hAnsiTheme="majorHAnsi" w:cstheme="majorHAnsi"/>
          <w:b/>
        </w:rPr>
        <w:t>Trónfoglaló, stratégiai kártyajáték</w:t>
      </w:r>
    </w:p>
    <w:p w14:paraId="3F2E49D1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6DD2B5DC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47979815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1DB22B7B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573ADCF5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083B8397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6E33F080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27BB9E25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63AEBA1F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41271872" w14:textId="5C31F031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t xml:space="preserve">Kitlei Róbert </w:t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>Kubisch Dániel</w:t>
      </w:r>
    </w:p>
    <w:p w14:paraId="13E19772" w14:textId="760B8EBC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t>Mestertanár</w:t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="002A673E">
        <w:rPr>
          <w:rFonts w:asciiTheme="majorHAnsi" w:hAnsiTheme="majorHAnsi" w:cstheme="majorHAnsi"/>
          <w:b/>
        </w:rPr>
        <w:tab/>
      </w:r>
      <w:r w:rsidRPr="00CD06BA">
        <w:rPr>
          <w:rFonts w:asciiTheme="majorHAnsi" w:hAnsiTheme="majorHAnsi" w:cstheme="majorHAnsi"/>
          <w:b/>
        </w:rPr>
        <w:t>Programtervező informatikus</w:t>
      </w:r>
    </w:p>
    <w:p w14:paraId="507BB592" w14:textId="77777777" w:rsidR="000F71C4" w:rsidRPr="00CD06BA" w:rsidRDefault="000F71C4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34F194FB" w14:textId="53F989FE" w:rsidR="000F71C4" w:rsidRPr="00CD06BA" w:rsidRDefault="000F71C4" w:rsidP="008C21ED">
      <w:pPr>
        <w:spacing w:line="360" w:lineRule="auto"/>
        <w:jc w:val="center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t>Budapest, 2018</w:t>
      </w:r>
    </w:p>
    <w:p w14:paraId="60BB8902" w14:textId="107D0ECF" w:rsidR="00D942E0" w:rsidRDefault="00B75CE3">
      <w:pPr>
        <w:rPr>
          <w:rFonts w:cstheme="majorHAnsi"/>
        </w:rPr>
      </w:pPr>
      <w:r>
        <w:rPr>
          <w:rFonts w:cstheme="majorHAnsi"/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921920" behindDoc="0" locked="0" layoutInCell="1" allowOverlap="1" wp14:anchorId="28ADC709" wp14:editId="26828E5C">
                <wp:simplePos x="0" y="0"/>
                <wp:positionH relativeFrom="column">
                  <wp:posOffset>-388366</wp:posOffset>
                </wp:positionH>
                <wp:positionV relativeFrom="paragraph">
                  <wp:posOffset>8224520</wp:posOffset>
                </wp:positionV>
                <wp:extent cx="850392" cy="1271016"/>
                <wp:effectExtent l="0" t="0" r="26035" b="24765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392" cy="127101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95" o:spid="_x0000_s1026" style="position:absolute;margin-left:-30.6pt;margin-top:647.6pt;width:66.95pt;height:100.1pt;z-index:2519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" fillcolor="white [3212]" strokecolor="white [3212]" strokeweight="1pt"/>
            </w:pict>
          </mc:Fallback>
        </mc:AlternateContent>
      </w:r>
    </w:p>
    <w:p w14:paraId="5191817E" w14:textId="2A35D5CE" w:rsidR="004E16E1" w:rsidRDefault="004E16E1">
      <w:pPr>
        <w:rPr>
          <w:rFonts w:cstheme="majorHAnsi"/>
        </w:rPr>
        <w:sectPr w:rsidR="004E16E1" w:rsidSect="006A445A">
          <w:footerReference w:type="even" r:id="rId10"/>
          <w:footerReference w:type="default" r:id="rId11"/>
          <w:footerReference w:type="first" r:id="rId12"/>
          <w:type w:val="oddPage"/>
          <w:pgSz w:w="11906" w:h="16838"/>
          <w:pgMar w:top="1304" w:right="1418" w:bottom="1418" w:left="1985" w:header="709" w:footer="709" w:gutter="0"/>
          <w:pgNumType w:start="1"/>
          <w:cols w:space="708"/>
          <w:titlePg/>
          <w:docGrid w:linePitch="360"/>
        </w:sectPr>
      </w:pPr>
    </w:p>
    <w:p w14:paraId="7FF9E5CC" w14:textId="77777777" w:rsidR="00D942E0" w:rsidRDefault="00D942E0">
      <w:pPr>
        <w:rPr>
          <w:rFonts w:cstheme="majorHAnsi"/>
        </w:rPr>
      </w:pPr>
    </w:p>
    <w:p w14:paraId="625BE1F8" w14:textId="77777777" w:rsidR="00036F22" w:rsidRDefault="00036F22">
      <w:pPr>
        <w:rPr>
          <w:rFonts w:cstheme="majorHAnsi"/>
        </w:rPr>
      </w:pPr>
    </w:p>
    <w:sdt>
      <w:sdtPr>
        <w:rPr>
          <w:rFonts w:asciiTheme="minorHAnsi" w:eastAsiaTheme="minorHAnsi" w:hAnsiTheme="minorHAnsi" w:cstheme="majorHAnsi"/>
          <w:color w:val="auto"/>
          <w:sz w:val="24"/>
          <w:szCs w:val="24"/>
          <w:lang w:eastAsia="en-US"/>
        </w:rPr>
        <w:id w:val="-104798868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ED2D16" w14:textId="4BE03F34" w:rsidR="00806BF0" w:rsidRPr="00CD06BA" w:rsidRDefault="00806BF0" w:rsidP="007C20C4">
          <w:pPr>
            <w:pStyle w:val="TOCHeading"/>
            <w:spacing w:line="360" w:lineRule="auto"/>
            <w:jc w:val="both"/>
            <w:rPr>
              <w:rFonts w:cstheme="majorHAnsi"/>
              <w:b/>
              <w:color w:val="000000" w:themeColor="text1"/>
            </w:rPr>
          </w:pPr>
          <w:r w:rsidRPr="00CD06BA">
            <w:rPr>
              <w:rFonts w:cstheme="majorHAnsi"/>
              <w:b/>
              <w:color w:val="000000" w:themeColor="text1"/>
            </w:rPr>
            <w:t>Tartalomjegyzék</w:t>
          </w:r>
        </w:p>
        <w:p w14:paraId="342096BF" w14:textId="77777777" w:rsidR="00D942E0" w:rsidRDefault="00806BF0">
          <w:pPr>
            <w:pStyle w:val="TOC1"/>
            <w:tabs>
              <w:tab w:val="right" w:leader="dot" w:pos="8493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hu-HU"/>
            </w:rPr>
          </w:pPr>
          <w:r w:rsidRPr="00CD06BA">
            <w:rPr>
              <w:rFonts w:asciiTheme="majorHAnsi" w:hAnsiTheme="majorHAnsi" w:cstheme="majorHAnsi"/>
            </w:rPr>
            <w:fldChar w:fldCharType="begin"/>
          </w:r>
          <w:r w:rsidRPr="00CD06BA">
            <w:rPr>
              <w:rFonts w:asciiTheme="majorHAnsi" w:hAnsiTheme="majorHAnsi" w:cstheme="majorHAnsi"/>
            </w:rPr>
            <w:instrText xml:space="preserve"> TOC \o "1-3" \h \z \u </w:instrText>
          </w:r>
          <w:r w:rsidRPr="00CD06BA">
            <w:rPr>
              <w:rFonts w:asciiTheme="majorHAnsi" w:hAnsiTheme="majorHAnsi" w:cstheme="majorHAnsi"/>
            </w:rPr>
            <w:fldChar w:fldCharType="separate"/>
          </w:r>
          <w:hyperlink w:anchor="_Toc532237649" w:history="1">
            <w:r w:rsidR="00D942E0" w:rsidRPr="00F232DF">
              <w:rPr>
                <w:rStyle w:val="Hyperlink"/>
                <w:rFonts w:cstheme="majorHAnsi"/>
                <w:noProof/>
              </w:rPr>
              <w:t>1. Bevezetés</w:t>
            </w:r>
            <w:r w:rsidR="00D942E0">
              <w:rPr>
                <w:noProof/>
                <w:webHidden/>
              </w:rPr>
              <w:tab/>
            </w:r>
            <w:r w:rsidR="00D942E0">
              <w:rPr>
                <w:noProof/>
                <w:webHidden/>
              </w:rPr>
              <w:fldChar w:fldCharType="begin"/>
            </w:r>
            <w:r w:rsidR="00D942E0">
              <w:rPr>
                <w:noProof/>
                <w:webHidden/>
              </w:rPr>
              <w:instrText xml:space="preserve"> PAGEREF _Toc532237649 \h </w:instrText>
            </w:r>
            <w:r w:rsidR="00D942E0">
              <w:rPr>
                <w:noProof/>
                <w:webHidden/>
              </w:rPr>
            </w:r>
            <w:r w:rsidR="00D942E0"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2</w:t>
            </w:r>
            <w:r w:rsidR="00D942E0">
              <w:rPr>
                <w:noProof/>
                <w:webHidden/>
              </w:rPr>
              <w:fldChar w:fldCharType="end"/>
            </w:r>
          </w:hyperlink>
        </w:p>
        <w:p w14:paraId="6143DD39" w14:textId="77777777" w:rsidR="00D942E0" w:rsidRDefault="00D942E0">
          <w:pPr>
            <w:pStyle w:val="TOC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50" w:history="1">
            <w:r w:rsidRPr="00F232DF">
              <w:rPr>
                <w:rStyle w:val="Hyperlink"/>
                <w:rFonts w:cstheme="majorHAnsi"/>
                <w:noProof/>
              </w:rPr>
              <w:t>1.1 Témaválasztás oka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_Toc532237650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ACA9F" w14:textId="77777777" w:rsidR="00D942E0" w:rsidRDefault="00D942E0">
          <w:pPr>
            <w:pStyle w:val="TOC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51" w:history="1">
            <w:r w:rsidRPr="00F232DF">
              <w:rPr>
                <w:rStyle w:val="Hyperlink"/>
                <w:rFonts w:cstheme="majorHAnsi"/>
                <w:noProof/>
              </w:rPr>
              <w:t>1.2 A játék rövid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_Toc532237651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F359" w14:textId="77777777" w:rsidR="00D942E0" w:rsidRDefault="00D942E0">
          <w:pPr>
            <w:pStyle w:val="TOC1"/>
            <w:tabs>
              <w:tab w:val="right" w:leader="dot" w:pos="8493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hu-HU"/>
            </w:rPr>
          </w:pPr>
          <w:hyperlink w:anchor="_Toc532237652" w:history="1">
            <w:r w:rsidRPr="00F232DF">
              <w:rPr>
                <w:rStyle w:val="Hyperlink"/>
                <w:rFonts w:cstheme="majorHAnsi"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_Toc532237652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3A95F" w14:textId="77777777" w:rsidR="00D942E0" w:rsidRDefault="00D942E0">
          <w:pPr>
            <w:pStyle w:val="TOC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53" w:history="1">
            <w:r w:rsidRPr="00F232DF">
              <w:rPr>
                <w:rStyle w:val="Hyperlink"/>
                <w:noProof/>
              </w:rPr>
              <w:t>2.1 Rendszerkövetelmény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_Toc532237653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58E15" w14:textId="77777777" w:rsidR="00D942E0" w:rsidRDefault="00D942E0">
          <w:pPr>
            <w:pStyle w:val="TOC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54" w:history="1">
            <w:r w:rsidRPr="00F232DF">
              <w:rPr>
                <w:rStyle w:val="Hyperlink"/>
                <w:rFonts w:cstheme="majorHAnsi"/>
                <w:noProof/>
              </w:rPr>
              <w:t>2.2 A játék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_Toc532237654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89D08" w14:textId="77777777" w:rsidR="00D942E0" w:rsidRDefault="00D942E0">
          <w:pPr>
            <w:pStyle w:val="TOC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55" w:history="1">
            <w:r w:rsidRPr="00F232DF">
              <w:rPr>
                <w:rStyle w:val="Hyperlink"/>
                <w:rFonts w:cstheme="majorHAnsi"/>
                <w:noProof/>
              </w:rPr>
              <w:t>2.3 Játékmenet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_Toc532237655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D4135" w14:textId="77777777" w:rsidR="00D942E0" w:rsidRDefault="00D942E0">
          <w:pPr>
            <w:pStyle w:val="TOC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56" w:history="1">
            <w:r w:rsidRPr="00F232DF">
              <w:rPr>
                <w:rStyle w:val="Hyperlink"/>
                <w:rFonts w:cstheme="majorHAnsi"/>
                <w:noProof/>
              </w:rPr>
              <w:t>2.4 Használati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_Toc532237656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B471F" w14:textId="77777777" w:rsidR="00D942E0" w:rsidRDefault="00D942E0">
          <w:pPr>
            <w:pStyle w:val="TOC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57" w:history="1">
            <w:r w:rsidRPr="00F232DF">
              <w:rPr>
                <w:rStyle w:val="Hyperlink"/>
                <w:rFonts w:cstheme="majorHAnsi"/>
                <w:noProof/>
              </w:rPr>
              <w:t>2.4 Kártyák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_Toc532237657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46B4B" w14:textId="77777777" w:rsidR="00D942E0" w:rsidRDefault="00D942E0">
          <w:pPr>
            <w:pStyle w:val="TOC1"/>
            <w:tabs>
              <w:tab w:val="right" w:leader="dot" w:pos="8493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hu-HU"/>
            </w:rPr>
          </w:pPr>
          <w:hyperlink w:anchor="_Toc532237658" w:history="1">
            <w:r w:rsidRPr="00F232DF">
              <w:rPr>
                <w:rStyle w:val="Hyperlink"/>
                <w:rFonts w:cstheme="majorHAnsi"/>
                <w:noProof/>
              </w:rPr>
              <w:t>3.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_Toc532237658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4FFFA" w14:textId="77777777" w:rsidR="00D942E0" w:rsidRDefault="00D942E0">
          <w:pPr>
            <w:pStyle w:val="TOC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59" w:history="1">
            <w:r w:rsidRPr="00F232DF">
              <w:rPr>
                <w:rStyle w:val="Hyperlink"/>
                <w:rFonts w:cstheme="majorHAnsi"/>
                <w:noProof/>
              </w:rPr>
              <w:t>3.1 A játék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_Toc532237659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CEAAB" w14:textId="77777777" w:rsidR="00D942E0" w:rsidRDefault="00D942E0">
          <w:pPr>
            <w:pStyle w:val="TOC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60" w:history="1">
            <w:r w:rsidRPr="00F232DF">
              <w:rPr>
                <w:rStyle w:val="Hyperlink"/>
                <w:rFonts w:cstheme="majorHAnsi"/>
                <w:noProof/>
              </w:rPr>
              <w:t>3.2 A mappaszerkezet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_Toc532237660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37B96" w14:textId="77777777" w:rsidR="00D942E0" w:rsidRDefault="00D942E0">
          <w:pPr>
            <w:pStyle w:val="TOC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61" w:history="1">
            <w:r w:rsidRPr="00F232DF">
              <w:rPr>
                <w:rStyle w:val="Hyperlink"/>
                <w:rFonts w:cstheme="majorHAnsi"/>
                <w:noProof/>
              </w:rPr>
              <w:t>3.3 A program 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_Toc532237661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8FEB0" w14:textId="77777777" w:rsidR="00D942E0" w:rsidRDefault="00D942E0">
          <w:pPr>
            <w:pStyle w:val="TOC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62" w:history="1">
            <w:r w:rsidRPr="00F232DF">
              <w:rPr>
                <w:rStyle w:val="Hyperlink"/>
                <w:rFonts w:cstheme="majorHAnsi"/>
                <w:noProof/>
              </w:rPr>
              <w:t>3.4 Szerver – Kliens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_Toc532237662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F6D92" w14:textId="77777777" w:rsidR="00D942E0" w:rsidRDefault="00D942E0">
          <w:pPr>
            <w:pStyle w:val="TOC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63" w:history="1">
            <w:r w:rsidRPr="00F232DF">
              <w:rPr>
                <w:rStyle w:val="Hyperlink"/>
                <w:rFonts w:cstheme="majorHAnsi"/>
                <w:noProof/>
              </w:rPr>
              <w:t>3.5 A játék logikája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_Toc532237663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B4665" w14:textId="77777777" w:rsidR="00D942E0" w:rsidRDefault="00D942E0">
          <w:pPr>
            <w:pStyle w:val="TOC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64" w:history="1">
            <w:r w:rsidRPr="00F232DF">
              <w:rPr>
                <w:rStyle w:val="Hyperlink"/>
                <w:rFonts w:cstheme="majorHAnsi"/>
                <w:noProof/>
              </w:rPr>
              <w:t>3.6 Adatbázisok és felépítésük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_Toc532237664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847B1" w14:textId="77777777" w:rsidR="00D942E0" w:rsidRDefault="00D942E0">
          <w:pPr>
            <w:pStyle w:val="TOC2"/>
            <w:tabs>
              <w:tab w:val="right" w:leader="do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532237665" w:history="1">
            <w:r w:rsidRPr="00F232DF">
              <w:rPr>
                <w:rStyle w:val="Hyperlink"/>
                <w:rFonts w:cstheme="majorHAnsi"/>
                <w:noProof/>
              </w:rPr>
              <w:t>3.7 Tesztelés terve és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_Toc532237665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31137" w14:textId="77777777" w:rsidR="00D942E0" w:rsidRDefault="00D942E0">
          <w:pPr>
            <w:pStyle w:val="TOC1"/>
            <w:tabs>
              <w:tab w:val="right" w:leader="dot" w:pos="8493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hu-HU"/>
            </w:rPr>
          </w:pPr>
          <w:hyperlink w:anchor="_Toc532237666" w:history="1">
            <w:r w:rsidRPr="00F232DF">
              <w:rPr>
                <w:rStyle w:val="Hyperlink"/>
                <w:noProof/>
              </w:rPr>
              <w:t>4. Felhasznált irodalom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_Toc532237666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1E5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1DB9C" w14:textId="171E3D7E" w:rsidR="00806BF0" w:rsidRPr="00CD06BA" w:rsidRDefault="00806BF0" w:rsidP="007C20C4">
          <w:pPr>
            <w:spacing w:line="360" w:lineRule="auto"/>
            <w:jc w:val="both"/>
            <w:rPr>
              <w:rFonts w:asciiTheme="majorHAnsi" w:hAnsiTheme="majorHAnsi" w:cstheme="majorHAnsi"/>
            </w:rPr>
          </w:pPr>
          <w:r w:rsidRPr="00CD06BA">
            <w:rPr>
              <w:rFonts w:asciiTheme="majorHAnsi" w:hAnsiTheme="majorHAnsi" w:cstheme="majorHAnsi"/>
              <w:b/>
              <w:bCs/>
            </w:rPr>
            <w:fldChar w:fldCharType="end"/>
          </w:r>
        </w:p>
      </w:sdtContent>
    </w:sdt>
    <w:p w14:paraId="407176AA" w14:textId="77777777" w:rsidR="00036F22" w:rsidRDefault="00036F22">
      <w:pPr>
        <w:rPr>
          <w:rFonts w:asciiTheme="majorHAnsi" w:eastAsiaTheme="majorEastAsia" w:hAnsiTheme="majorHAnsi" w:cstheme="majorHAnsi"/>
          <w:sz w:val="32"/>
          <w:szCs w:val="32"/>
        </w:rPr>
      </w:pPr>
      <w:bookmarkStart w:id="7" w:name="_Toc528261058"/>
      <w:bookmarkStart w:id="8" w:name="_Toc528261156"/>
      <w:r>
        <w:rPr>
          <w:rFonts w:cstheme="majorHAnsi"/>
        </w:rPr>
        <w:br w:type="page"/>
      </w:r>
    </w:p>
    <w:p w14:paraId="37E2AB8A" w14:textId="482EA4B4" w:rsidR="000F71C4" w:rsidRPr="00CD06BA" w:rsidRDefault="0000166C" w:rsidP="007C20C4">
      <w:pPr>
        <w:pStyle w:val="Heading1"/>
        <w:spacing w:line="360" w:lineRule="auto"/>
        <w:jc w:val="both"/>
        <w:rPr>
          <w:rFonts w:cstheme="majorHAnsi"/>
          <w:b/>
        </w:rPr>
      </w:pPr>
      <w:bookmarkStart w:id="9" w:name="_Toc532237649"/>
      <w:r w:rsidRPr="00CD06BA">
        <w:rPr>
          <w:rFonts w:cstheme="majorHAnsi"/>
        </w:rPr>
        <w:lastRenderedPageBreak/>
        <w:t>1</w:t>
      </w:r>
      <w:r w:rsidR="001B1450" w:rsidRPr="00CD06BA">
        <w:rPr>
          <w:rFonts w:cstheme="majorHAnsi"/>
        </w:rPr>
        <w:t>.</w:t>
      </w:r>
      <w:r w:rsidRPr="00CD06BA">
        <w:rPr>
          <w:rFonts w:cstheme="majorHAnsi"/>
        </w:rPr>
        <w:t xml:space="preserve"> </w:t>
      </w:r>
      <w:r w:rsidR="009363BB" w:rsidRPr="00CD06BA">
        <w:rPr>
          <w:rFonts w:cstheme="majorHAnsi"/>
          <w:b/>
        </w:rPr>
        <w:t>Bevezetés</w:t>
      </w:r>
      <w:bookmarkEnd w:id="7"/>
      <w:bookmarkEnd w:id="8"/>
      <w:bookmarkEnd w:id="9"/>
    </w:p>
    <w:p w14:paraId="0DDBABFF" w14:textId="77777777" w:rsidR="009363BB" w:rsidRPr="00CD06BA" w:rsidRDefault="009363BB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3F620777" w14:textId="61730C69" w:rsidR="009363BB" w:rsidRDefault="00DE5D0D" w:rsidP="00DE5D0D">
      <w:pPr>
        <w:pStyle w:val="Heading2"/>
        <w:spacing w:line="360" w:lineRule="auto"/>
        <w:jc w:val="both"/>
        <w:rPr>
          <w:rFonts w:cstheme="majorHAnsi"/>
        </w:rPr>
      </w:pPr>
      <w:bookmarkStart w:id="10" w:name="_Toc532237650"/>
      <w:r>
        <w:rPr>
          <w:rFonts w:cstheme="majorHAnsi"/>
        </w:rPr>
        <w:t xml:space="preserve">1.1 </w:t>
      </w:r>
      <w:r w:rsidR="009363BB" w:rsidRPr="00CD06BA">
        <w:rPr>
          <w:rFonts w:cstheme="majorHAnsi"/>
        </w:rPr>
        <w:t>Témaválasztás oka</w:t>
      </w:r>
      <w:bookmarkEnd w:id="10"/>
    </w:p>
    <w:p w14:paraId="7C8640E1" w14:textId="0EDBDCE5" w:rsidR="002800FD" w:rsidRPr="002800FD" w:rsidRDefault="00563BC6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2800FD">
        <w:rPr>
          <w:rFonts w:asciiTheme="majorHAnsi" w:hAnsiTheme="majorHAnsi" w:cstheme="majorHAnsi"/>
        </w:rPr>
        <w:t>A témámat azért választottam, mert olyannal akartam foglalkozni</w:t>
      </w:r>
      <w:r w:rsidR="00321D4C">
        <w:rPr>
          <w:rFonts w:asciiTheme="majorHAnsi" w:hAnsiTheme="majorHAnsi" w:cstheme="majorHAnsi"/>
        </w:rPr>
        <w:t>,</w:t>
      </w:r>
      <w:r w:rsidRPr="002800FD">
        <w:rPr>
          <w:rFonts w:asciiTheme="majorHAnsi" w:hAnsiTheme="majorHAnsi" w:cstheme="majorHAnsi"/>
        </w:rPr>
        <w:t xml:space="preserve"> ami érdekel. </w:t>
      </w:r>
      <w:r w:rsidR="006A4C1E" w:rsidRPr="002800FD">
        <w:rPr>
          <w:rFonts w:asciiTheme="majorHAnsi" w:hAnsiTheme="majorHAnsi" w:cstheme="majorHAnsi"/>
        </w:rPr>
        <w:t>Számos játékot kipróbálva, én is szerettem volna egy szórakoztató alkalmazást készíteni.</w:t>
      </w:r>
      <w:r w:rsidR="00BC6ECE" w:rsidRPr="002800FD">
        <w:rPr>
          <w:rFonts w:asciiTheme="majorHAnsi" w:hAnsiTheme="majorHAnsi" w:cstheme="majorHAnsi"/>
        </w:rPr>
        <w:t xml:space="preserve"> </w:t>
      </w:r>
    </w:p>
    <w:p w14:paraId="2EC5320E" w14:textId="05C9D630" w:rsidR="009363BB" w:rsidRPr="002800FD" w:rsidRDefault="007F4126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2800FD">
        <w:rPr>
          <w:rFonts w:asciiTheme="majorHAnsi" w:hAnsiTheme="majorHAnsi" w:cstheme="majorHAnsi"/>
        </w:rPr>
        <w:t>A szakdolgozatom témáját elsősorban a The Witcher 3: Wild Hun</w:t>
      </w:r>
      <w:r w:rsidR="00563BC6" w:rsidRPr="002800FD">
        <w:rPr>
          <w:rFonts w:asciiTheme="majorHAnsi" w:hAnsiTheme="majorHAnsi" w:cstheme="majorHAnsi"/>
        </w:rPr>
        <w:t>t</w:t>
      </w:r>
      <w:r w:rsidR="00DA62A4">
        <w:rPr>
          <w:rFonts w:asciiTheme="majorHAnsi" w:hAnsiTheme="majorHAnsi" w:cstheme="majorHAnsi"/>
        </w:rPr>
        <w:t xml:space="preserve"> </w:t>
      </w:r>
      <w:r w:rsidR="006A601B">
        <w:rPr>
          <w:rFonts w:asciiTheme="majorHAnsi" w:hAnsiTheme="majorHAnsi" w:cstheme="majorHAnsi"/>
          <w:vertAlign w:val="superscript"/>
        </w:rPr>
        <w:t>[1]</w:t>
      </w:r>
      <w:r w:rsidR="00563BC6" w:rsidRPr="002800FD">
        <w:rPr>
          <w:rFonts w:asciiTheme="majorHAnsi" w:hAnsiTheme="majorHAnsi" w:cstheme="majorHAnsi"/>
        </w:rPr>
        <w:t xml:space="preserve"> játékban található kártyajáték, a</w:t>
      </w:r>
      <w:r w:rsidR="00563BC6" w:rsidRPr="00BC6ECE">
        <w:rPr>
          <w:rFonts w:cstheme="majorHAnsi"/>
        </w:rPr>
        <w:t xml:space="preserve"> </w:t>
      </w:r>
      <w:r w:rsidR="00563BC6" w:rsidRPr="00BC6ECE">
        <w:rPr>
          <w:rFonts w:ascii="Courier New" w:hAnsi="Courier New" w:cs="Courier New"/>
        </w:rPr>
        <w:t>Gwent</w:t>
      </w:r>
      <w:r w:rsidR="00DA62A4">
        <w:rPr>
          <w:rFonts w:ascii="Courier New" w:hAnsi="Courier New" w:cs="Courier New"/>
        </w:rPr>
        <w:t xml:space="preserve"> </w:t>
      </w:r>
      <w:r w:rsidR="006A601B">
        <w:rPr>
          <w:rFonts w:ascii="Courier New" w:hAnsi="Courier New" w:cs="Courier New"/>
          <w:vertAlign w:val="superscript"/>
        </w:rPr>
        <w:t>[2]</w:t>
      </w:r>
      <w:r w:rsidR="001E57CA">
        <w:rPr>
          <w:rFonts w:ascii="Courier New" w:hAnsi="Courier New" w:cs="Courier New"/>
        </w:rPr>
        <w:t xml:space="preserve"> </w:t>
      </w:r>
      <w:r w:rsidR="006A741D" w:rsidRPr="002800FD">
        <w:rPr>
          <w:rFonts w:asciiTheme="majorHAnsi" w:hAnsiTheme="majorHAnsi" w:cstheme="majorHAnsi"/>
        </w:rPr>
        <w:t xml:space="preserve">ihlette. </w:t>
      </w:r>
    </w:p>
    <w:p w14:paraId="6488F46D" w14:textId="02F93423" w:rsidR="006A741D" w:rsidRDefault="002800FD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játék alapjai hasonlóak a </w:t>
      </w:r>
      <w:r w:rsidRPr="002800FD">
        <w:rPr>
          <w:rFonts w:ascii="Courier New" w:hAnsi="Courier New" w:cs="Courier New"/>
        </w:rPr>
        <w:t>Gwent</w:t>
      </w:r>
      <w:r w:rsidR="000270E0">
        <w:rPr>
          <w:rFonts w:asciiTheme="majorHAnsi" w:hAnsiTheme="majorHAnsi" w:cstheme="majorHAnsi"/>
        </w:rPr>
        <w:t xml:space="preserve"> kártyajátékhoz</w:t>
      </w:r>
      <w:r>
        <w:rPr>
          <w:rFonts w:asciiTheme="majorHAnsi" w:hAnsiTheme="majorHAnsi" w:cstheme="majorHAnsi"/>
        </w:rPr>
        <w:t xml:space="preserve">, a szabályok szinte megegyeznek, viszont a kártyalapokban vannak eltérések, valamint a program lehetővé teszi, hogy két ember játsszon egymás ellen. Az eredeti </w:t>
      </w:r>
      <w:r w:rsidR="000270E0" w:rsidRPr="000270E0">
        <w:rPr>
          <w:rFonts w:ascii="Courier New" w:hAnsi="Courier New" w:cs="Courier New"/>
        </w:rPr>
        <w:t>Gwent</w:t>
      </w:r>
      <w:r w:rsidR="000270E0">
        <w:rPr>
          <w:rFonts w:asciiTheme="majorHAnsi" w:hAnsiTheme="majorHAnsi" w:cstheme="majorHAnsi"/>
        </w:rPr>
        <w:t xml:space="preserve"> játékban az ellenség nehézségével és lépéseivel </w:t>
      </w:r>
      <w:r>
        <w:rPr>
          <w:rFonts w:asciiTheme="majorHAnsi" w:hAnsiTheme="majorHAnsi" w:cstheme="majorHAnsi"/>
        </w:rPr>
        <w:t>is elégedetlen voltam, e</w:t>
      </w:r>
      <w:r w:rsidR="00DA62A4">
        <w:rPr>
          <w:rFonts w:asciiTheme="majorHAnsi" w:hAnsiTheme="majorHAnsi" w:cstheme="majorHAnsi"/>
        </w:rPr>
        <w:t>zen szerettem volna javítani, így lehetővé vált</w:t>
      </w:r>
      <w:r w:rsidR="00321D4C">
        <w:rPr>
          <w:rFonts w:asciiTheme="majorHAnsi" w:hAnsiTheme="majorHAnsi" w:cstheme="majorHAnsi"/>
        </w:rPr>
        <w:t>,</w:t>
      </w:r>
      <w:r>
        <w:rPr>
          <w:rFonts w:asciiTheme="majorHAnsi" w:hAnsiTheme="majorHAnsi" w:cstheme="majorHAnsi"/>
        </w:rPr>
        <w:t xml:space="preserve"> hogy egy logikus döntéseket hozó ellenfelet hozzak létre.</w:t>
      </w:r>
    </w:p>
    <w:p w14:paraId="6889B3F6" w14:textId="77777777" w:rsidR="00DA62A4" w:rsidRPr="00EB3BB9" w:rsidRDefault="00DA62A4" w:rsidP="00EB3BB9">
      <w:pPr>
        <w:spacing w:line="360" w:lineRule="auto"/>
        <w:jc w:val="both"/>
        <w:rPr>
          <w:rFonts w:asciiTheme="majorHAnsi" w:hAnsiTheme="majorHAnsi" w:cstheme="majorHAnsi"/>
        </w:rPr>
      </w:pPr>
    </w:p>
    <w:p w14:paraId="5E1E040C" w14:textId="38B1580C" w:rsidR="009363BB" w:rsidRPr="00CD06BA" w:rsidRDefault="00DE5D0D" w:rsidP="00DE5D0D">
      <w:pPr>
        <w:pStyle w:val="Heading2"/>
        <w:spacing w:line="360" w:lineRule="auto"/>
        <w:jc w:val="both"/>
        <w:rPr>
          <w:rFonts w:cstheme="majorHAnsi"/>
        </w:rPr>
      </w:pPr>
      <w:bookmarkStart w:id="11" w:name="_Toc532237651"/>
      <w:r>
        <w:rPr>
          <w:rFonts w:cstheme="majorHAnsi"/>
        </w:rPr>
        <w:t xml:space="preserve">1.2 </w:t>
      </w:r>
      <w:r w:rsidR="009363BB" w:rsidRPr="00CD06BA">
        <w:rPr>
          <w:rFonts w:cstheme="majorHAnsi"/>
        </w:rPr>
        <w:t>A játék rövid leírása</w:t>
      </w:r>
      <w:bookmarkEnd w:id="11"/>
    </w:p>
    <w:p w14:paraId="5AFBE8B8" w14:textId="2C3A0291" w:rsidR="00C24120" w:rsidRPr="00CD06BA" w:rsidRDefault="00C24120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 xml:space="preserve">A </w:t>
      </w:r>
      <w:r w:rsidRPr="006A741D">
        <w:rPr>
          <w:rFonts w:ascii="Courier New" w:hAnsi="Courier New" w:cs="Courier New"/>
        </w:rPr>
        <w:t>Trónfoglaló</w:t>
      </w:r>
      <w:r w:rsidRPr="00CD06BA">
        <w:rPr>
          <w:rFonts w:asciiTheme="majorHAnsi" w:hAnsiTheme="majorHAnsi" w:cstheme="majorHAnsi"/>
        </w:rPr>
        <w:t xml:space="preserve"> egy stratégiai kártyajáték,</w:t>
      </w:r>
      <w:r w:rsidR="006A741D">
        <w:rPr>
          <w:rFonts w:asciiTheme="majorHAnsi" w:hAnsiTheme="majorHAnsi" w:cstheme="majorHAnsi"/>
        </w:rPr>
        <w:t xml:space="preserve"> egy- ill</w:t>
      </w:r>
      <w:r w:rsidR="00E42902">
        <w:rPr>
          <w:rFonts w:asciiTheme="majorHAnsi" w:hAnsiTheme="majorHAnsi" w:cstheme="majorHAnsi"/>
        </w:rPr>
        <w:t>e</w:t>
      </w:r>
      <w:r w:rsidR="006A741D">
        <w:rPr>
          <w:rFonts w:asciiTheme="majorHAnsi" w:hAnsiTheme="majorHAnsi" w:cstheme="majorHAnsi"/>
        </w:rPr>
        <w:t>t</w:t>
      </w:r>
      <w:r w:rsidR="00E42902">
        <w:rPr>
          <w:rFonts w:asciiTheme="majorHAnsi" w:hAnsiTheme="majorHAnsi" w:cstheme="majorHAnsi"/>
        </w:rPr>
        <w:t>ve többjátékos módd</w:t>
      </w:r>
      <w:r w:rsidRPr="00CD06BA">
        <w:rPr>
          <w:rFonts w:asciiTheme="majorHAnsi" w:hAnsiTheme="majorHAnsi" w:cstheme="majorHAnsi"/>
        </w:rPr>
        <w:t xml:space="preserve">al. A játék két személyes, mindkettő játékos egy általuk összerakott </w:t>
      </w:r>
      <w:r w:rsidR="004F3472">
        <w:rPr>
          <w:rFonts w:asciiTheme="majorHAnsi" w:hAnsiTheme="majorHAnsi" w:cstheme="majorHAnsi"/>
        </w:rPr>
        <w:t>legalább 20</w:t>
      </w:r>
      <w:r w:rsidR="004C6FB6" w:rsidRPr="00CD06BA">
        <w:rPr>
          <w:rFonts w:asciiTheme="majorHAnsi" w:hAnsiTheme="majorHAnsi" w:cstheme="majorHAnsi"/>
        </w:rPr>
        <w:t xml:space="preserve"> kártyából álló </w:t>
      </w:r>
      <w:r w:rsidR="004F3472">
        <w:rPr>
          <w:rFonts w:asciiTheme="majorHAnsi" w:hAnsiTheme="majorHAnsi" w:cstheme="majorHAnsi"/>
        </w:rPr>
        <w:t>pakliból 15-15</w:t>
      </w:r>
      <w:r w:rsidRPr="00CD06BA">
        <w:rPr>
          <w:rFonts w:asciiTheme="majorHAnsi" w:hAnsiTheme="majorHAnsi" w:cstheme="majorHAnsi"/>
        </w:rPr>
        <w:t xml:space="preserve"> </w:t>
      </w:r>
      <w:r w:rsidR="00DA62A4">
        <w:rPr>
          <w:rFonts w:asciiTheme="majorHAnsi" w:hAnsiTheme="majorHAnsi" w:cstheme="majorHAnsi"/>
        </w:rPr>
        <w:t xml:space="preserve">véletlenszerű </w:t>
      </w:r>
      <w:r w:rsidRPr="00CD06BA">
        <w:rPr>
          <w:rFonts w:asciiTheme="majorHAnsi" w:hAnsiTheme="majorHAnsi" w:cstheme="majorHAnsi"/>
        </w:rPr>
        <w:t xml:space="preserve">lapot húz fel. A kártyák közel- és távolharci egységek, időjárást változtató, </w:t>
      </w:r>
      <w:r w:rsidR="004C6FB6" w:rsidRPr="00CD06BA">
        <w:rPr>
          <w:rFonts w:asciiTheme="majorHAnsi" w:hAnsiTheme="majorHAnsi" w:cstheme="majorHAnsi"/>
        </w:rPr>
        <w:t>speciális képességű lapok lehetnek. Mindkét játékosnak kettő élete van, akinek előbb elfogy az élete</w:t>
      </w:r>
      <w:r w:rsidR="00B72C4D" w:rsidRPr="00CD06BA">
        <w:rPr>
          <w:rFonts w:asciiTheme="majorHAnsi" w:hAnsiTheme="majorHAnsi" w:cstheme="majorHAnsi"/>
        </w:rPr>
        <w:t>,</w:t>
      </w:r>
      <w:r w:rsidR="004C6FB6" w:rsidRPr="00CD06BA">
        <w:rPr>
          <w:rFonts w:asciiTheme="majorHAnsi" w:hAnsiTheme="majorHAnsi" w:cstheme="majorHAnsi"/>
        </w:rPr>
        <w:t xml:space="preserve"> veszít, így a játék 2 vagy 3 fordulós</w:t>
      </w:r>
      <w:r w:rsidR="00E42902">
        <w:rPr>
          <w:rFonts w:asciiTheme="majorHAnsi" w:hAnsiTheme="majorHAnsi" w:cstheme="majorHAnsi"/>
        </w:rPr>
        <w:t xml:space="preserve"> lehet</w:t>
      </w:r>
      <w:r w:rsidR="004C6FB6" w:rsidRPr="00CD06BA">
        <w:rPr>
          <w:rFonts w:asciiTheme="majorHAnsi" w:hAnsiTheme="majorHAnsi" w:cstheme="majorHAnsi"/>
        </w:rPr>
        <w:t>. Döntetlen játék esetén újrajátszás következik.</w:t>
      </w:r>
    </w:p>
    <w:p w14:paraId="408E2CB5" w14:textId="0FD7C18A" w:rsidR="00C24120" w:rsidRPr="00CD06BA" w:rsidRDefault="00C24120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Egyjátékos módban a felhaszn</w:t>
      </w:r>
      <w:r w:rsidR="00E42902">
        <w:rPr>
          <w:rFonts w:asciiTheme="majorHAnsi" w:hAnsiTheme="majorHAnsi" w:cstheme="majorHAnsi"/>
        </w:rPr>
        <w:t>áló a számítógép ellen játszhat. Itt</w:t>
      </w:r>
      <w:r w:rsidRPr="00CD06BA">
        <w:rPr>
          <w:rFonts w:asciiTheme="majorHAnsi" w:hAnsiTheme="majorHAnsi" w:cstheme="majorHAnsi"/>
        </w:rPr>
        <w:t xml:space="preserve"> a játék célja egy térkép összes területének elfoglalása. Minden elfoglalt terület után a játékos </w:t>
      </w:r>
      <w:r w:rsidR="00DA62A4">
        <w:rPr>
          <w:rFonts w:asciiTheme="majorHAnsi" w:hAnsiTheme="majorHAnsi" w:cstheme="majorHAnsi"/>
        </w:rPr>
        <w:t>új lapokat</w:t>
      </w:r>
      <w:r w:rsidRPr="00CD06BA">
        <w:rPr>
          <w:rFonts w:asciiTheme="majorHAnsi" w:hAnsiTheme="majorHAnsi" w:cstheme="majorHAnsi"/>
        </w:rPr>
        <w:t xml:space="preserve"> kap,</w:t>
      </w:r>
      <w:r w:rsidR="00E42902">
        <w:rPr>
          <w:rFonts w:asciiTheme="majorHAnsi" w:hAnsiTheme="majorHAnsi" w:cstheme="majorHAnsi"/>
        </w:rPr>
        <w:t xml:space="preserve"> melyet elhelyezhet a paklijába, vereség esetén</w:t>
      </w:r>
      <w:r w:rsidR="004C6FB6" w:rsidRPr="00CD06BA">
        <w:rPr>
          <w:rFonts w:asciiTheme="majorHAnsi" w:hAnsiTheme="majorHAnsi" w:cstheme="majorHAnsi"/>
        </w:rPr>
        <w:t xml:space="preserve"> egy véletlenszerű lapot elveszít. Ha a játékosnak nem marad elegendő lapja, akkor veszít.</w:t>
      </w:r>
      <w:r w:rsidR="00CA7B06" w:rsidRPr="00CD06BA">
        <w:rPr>
          <w:rFonts w:asciiTheme="majorHAnsi" w:hAnsiTheme="majorHAnsi" w:cstheme="majorHAnsi"/>
        </w:rPr>
        <w:t xml:space="preserve"> Az itt megszerzett </w:t>
      </w:r>
      <w:r w:rsidR="00DA62A4">
        <w:rPr>
          <w:rFonts w:asciiTheme="majorHAnsi" w:hAnsiTheme="majorHAnsi" w:cstheme="majorHAnsi"/>
        </w:rPr>
        <w:t>kártyá</w:t>
      </w:r>
      <w:r w:rsidR="00CA7B06" w:rsidRPr="00CD06BA">
        <w:rPr>
          <w:rFonts w:asciiTheme="majorHAnsi" w:hAnsiTheme="majorHAnsi" w:cstheme="majorHAnsi"/>
        </w:rPr>
        <w:t>kat többjátékos módban is használhatják.</w:t>
      </w:r>
    </w:p>
    <w:p w14:paraId="2955E842" w14:textId="0776B116" w:rsidR="009363BB" w:rsidRPr="00CD06BA" w:rsidRDefault="00CA7B06" w:rsidP="00DA533B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 xml:space="preserve">Többjátékos módban </w:t>
      </w:r>
      <w:r w:rsidR="00ED7E86" w:rsidRPr="00CD06BA">
        <w:rPr>
          <w:rFonts w:asciiTheme="majorHAnsi" w:hAnsiTheme="majorHAnsi" w:cstheme="majorHAnsi"/>
        </w:rPr>
        <w:t>két ember játszhat egymás ellen</w:t>
      </w:r>
      <w:r w:rsidR="00E42902">
        <w:rPr>
          <w:rFonts w:asciiTheme="majorHAnsi" w:hAnsiTheme="majorHAnsi" w:cstheme="majorHAnsi"/>
        </w:rPr>
        <w:t>, itt</w:t>
      </w:r>
      <w:r w:rsidR="00B72C4D" w:rsidRPr="00CD06BA">
        <w:rPr>
          <w:rFonts w:asciiTheme="majorHAnsi" w:hAnsiTheme="majorHAnsi" w:cstheme="majorHAnsi"/>
        </w:rPr>
        <w:t xml:space="preserve"> nincsen térkép,</w:t>
      </w:r>
      <w:r w:rsidR="00E42902">
        <w:rPr>
          <w:rFonts w:asciiTheme="majorHAnsi" w:hAnsiTheme="majorHAnsi" w:cstheme="majorHAnsi"/>
        </w:rPr>
        <w:t xml:space="preserve"> és</w:t>
      </w:r>
      <w:r w:rsidR="00B72C4D" w:rsidRPr="00CD06BA">
        <w:rPr>
          <w:rFonts w:asciiTheme="majorHAnsi" w:hAnsiTheme="majorHAnsi" w:cstheme="majorHAnsi"/>
        </w:rPr>
        <w:t xml:space="preserve"> a </w:t>
      </w:r>
      <w:r w:rsidR="00E42902">
        <w:rPr>
          <w:rFonts w:asciiTheme="majorHAnsi" w:hAnsiTheme="majorHAnsi" w:cstheme="majorHAnsi"/>
        </w:rPr>
        <w:t>két játékos egy partit játszik</w:t>
      </w:r>
      <w:r w:rsidR="00B72C4D" w:rsidRPr="00CD06BA">
        <w:rPr>
          <w:rFonts w:asciiTheme="majorHAnsi" w:hAnsiTheme="majorHAnsi" w:cstheme="majorHAnsi"/>
        </w:rPr>
        <w:t xml:space="preserve"> le. A nyertes nem kap, a vesztes nem veszti el egyik lapját sem.</w:t>
      </w:r>
    </w:p>
    <w:p w14:paraId="5FBBF0E9" w14:textId="62817C22" w:rsidR="005E1A8E" w:rsidRPr="00CD06BA" w:rsidRDefault="0000166C" w:rsidP="007C20C4">
      <w:pPr>
        <w:pStyle w:val="Heading1"/>
        <w:spacing w:line="360" w:lineRule="auto"/>
        <w:jc w:val="both"/>
        <w:rPr>
          <w:rFonts w:cstheme="majorHAnsi"/>
          <w:b/>
        </w:rPr>
      </w:pPr>
      <w:bookmarkStart w:id="12" w:name="_Toc528261059"/>
      <w:bookmarkStart w:id="13" w:name="_Toc528261157"/>
      <w:bookmarkStart w:id="14" w:name="_Toc532237652"/>
      <w:r w:rsidRPr="00CD06BA">
        <w:rPr>
          <w:rFonts w:cstheme="majorHAnsi"/>
          <w:b/>
        </w:rPr>
        <w:lastRenderedPageBreak/>
        <w:t>2</w:t>
      </w:r>
      <w:r w:rsidR="001B1450" w:rsidRPr="00CD06BA">
        <w:rPr>
          <w:rFonts w:cstheme="majorHAnsi"/>
          <w:b/>
        </w:rPr>
        <w:t>.</w:t>
      </w:r>
      <w:r w:rsidRPr="00CD06BA">
        <w:rPr>
          <w:rFonts w:cstheme="majorHAnsi"/>
          <w:b/>
        </w:rPr>
        <w:t xml:space="preserve"> </w:t>
      </w:r>
      <w:r w:rsidR="005E1A8E" w:rsidRPr="00CD06BA">
        <w:rPr>
          <w:rFonts w:cstheme="majorHAnsi"/>
          <w:b/>
        </w:rPr>
        <w:t>Felhasználói dokumentáció</w:t>
      </w:r>
      <w:bookmarkEnd w:id="12"/>
      <w:bookmarkEnd w:id="13"/>
      <w:bookmarkEnd w:id="14"/>
    </w:p>
    <w:p w14:paraId="4815F8AE" w14:textId="3EAEFD66" w:rsidR="00806BF0" w:rsidRDefault="00EB3BB9" w:rsidP="00DE5D0D">
      <w:pPr>
        <w:pStyle w:val="Heading2"/>
        <w:spacing w:line="360" w:lineRule="auto"/>
      </w:pPr>
      <w:bookmarkStart w:id="15" w:name="_Toc532237653"/>
      <w:r>
        <w:t>2</w:t>
      </w:r>
      <w:r w:rsidR="00DE5D0D">
        <w:t>.1</w:t>
      </w:r>
      <w:r>
        <w:t xml:space="preserve"> Rendszerkövetelmény</w:t>
      </w:r>
      <w:bookmarkEnd w:id="15"/>
    </w:p>
    <w:p w14:paraId="2A0E93FB" w14:textId="45EE82C8" w:rsidR="00DE5D0D" w:rsidRDefault="00EB3BB9" w:rsidP="000270E0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játék futtatásához egy </w:t>
      </w:r>
      <w:r w:rsidRPr="00653531">
        <w:rPr>
          <w:rFonts w:ascii="Courier New" w:hAnsi="Courier New" w:cs="Courier New"/>
        </w:rPr>
        <w:t>Java</w:t>
      </w:r>
      <w:r w:rsidR="00653531">
        <w:rPr>
          <w:rFonts w:ascii="Courier New" w:hAnsi="Courier New" w:cs="Courier New"/>
          <w:vertAlign w:val="superscript"/>
        </w:rPr>
        <w:t xml:space="preserve"> [3]</w:t>
      </w:r>
      <w:r>
        <w:rPr>
          <w:rFonts w:asciiTheme="majorHAnsi" w:hAnsiTheme="majorHAnsi" w:cstheme="majorHAnsi"/>
        </w:rPr>
        <w:t xml:space="preserve"> futtatására alkalmas</w:t>
      </w:r>
      <w:r w:rsidR="000270E0">
        <w:rPr>
          <w:rFonts w:asciiTheme="majorHAnsi" w:hAnsiTheme="majorHAnsi" w:cstheme="majorHAnsi"/>
        </w:rPr>
        <w:t xml:space="preserve"> asztali</w:t>
      </w:r>
      <w:r>
        <w:rPr>
          <w:rFonts w:asciiTheme="majorHAnsi" w:hAnsiTheme="majorHAnsi" w:cstheme="majorHAnsi"/>
        </w:rPr>
        <w:t xml:space="preserve"> számítógépre van szükség, valamint ajánlott egy legalább HD felbontású (1280x720) monitor.</w:t>
      </w:r>
    </w:p>
    <w:p w14:paraId="6A1C0706" w14:textId="77777777" w:rsidR="000270E0" w:rsidRPr="00EB3BB9" w:rsidRDefault="000270E0" w:rsidP="000270E0">
      <w:pPr>
        <w:spacing w:line="360" w:lineRule="auto"/>
        <w:ind w:left="284"/>
        <w:rPr>
          <w:rFonts w:asciiTheme="majorHAnsi" w:hAnsiTheme="majorHAnsi" w:cstheme="majorHAnsi"/>
        </w:rPr>
      </w:pPr>
    </w:p>
    <w:p w14:paraId="0DF2037B" w14:textId="2464DAE8" w:rsidR="00806BF0" w:rsidRPr="00CD06BA" w:rsidRDefault="00EB3BB9" w:rsidP="007C20C4">
      <w:pPr>
        <w:pStyle w:val="Heading2"/>
        <w:spacing w:line="360" w:lineRule="auto"/>
        <w:jc w:val="both"/>
        <w:rPr>
          <w:rFonts w:cstheme="majorHAnsi"/>
        </w:rPr>
      </w:pPr>
      <w:bookmarkStart w:id="16" w:name="_Toc532237654"/>
      <w:r>
        <w:rPr>
          <w:rFonts w:cstheme="majorHAnsi"/>
        </w:rPr>
        <w:t>2.2</w:t>
      </w:r>
      <w:r w:rsidR="0000166C" w:rsidRPr="00CD06BA">
        <w:rPr>
          <w:rFonts w:cstheme="majorHAnsi"/>
        </w:rPr>
        <w:t xml:space="preserve"> </w:t>
      </w:r>
      <w:r w:rsidR="00806BF0" w:rsidRPr="00CD06BA">
        <w:rPr>
          <w:rFonts w:cstheme="majorHAnsi"/>
        </w:rPr>
        <w:t>A játék leírása</w:t>
      </w:r>
      <w:bookmarkEnd w:id="16"/>
    </w:p>
    <w:p w14:paraId="0D635593" w14:textId="770B005E" w:rsidR="000119CF" w:rsidRPr="00CD06BA" w:rsidRDefault="000119CF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 xml:space="preserve">A Trónfoglaló játék két személyes, mindkettő játékos egy általuk összerakott legalább </w:t>
      </w:r>
      <w:r w:rsidR="004D5215" w:rsidRPr="00CD06BA">
        <w:rPr>
          <w:rFonts w:asciiTheme="majorHAnsi" w:hAnsiTheme="majorHAnsi" w:cstheme="majorHAnsi"/>
        </w:rPr>
        <w:t>20</w:t>
      </w:r>
      <w:r w:rsidRPr="00CD06BA">
        <w:rPr>
          <w:rFonts w:asciiTheme="majorHAnsi" w:hAnsiTheme="majorHAnsi" w:cstheme="majorHAnsi"/>
        </w:rPr>
        <w:t xml:space="preserve"> kártyából álló pakliból 1</w:t>
      </w:r>
      <w:r w:rsidR="004D5215" w:rsidRPr="00CD06BA">
        <w:rPr>
          <w:rFonts w:asciiTheme="majorHAnsi" w:hAnsiTheme="majorHAnsi" w:cstheme="majorHAnsi"/>
        </w:rPr>
        <w:t>5</w:t>
      </w:r>
      <w:r w:rsidRPr="00CD06BA">
        <w:rPr>
          <w:rFonts w:asciiTheme="majorHAnsi" w:hAnsiTheme="majorHAnsi" w:cstheme="majorHAnsi"/>
        </w:rPr>
        <w:t>-1</w:t>
      </w:r>
      <w:r w:rsidR="004D5215" w:rsidRPr="00CD06BA">
        <w:rPr>
          <w:rFonts w:asciiTheme="majorHAnsi" w:hAnsiTheme="majorHAnsi" w:cstheme="majorHAnsi"/>
        </w:rPr>
        <w:t>5</w:t>
      </w:r>
      <w:r w:rsidRPr="00CD06BA">
        <w:rPr>
          <w:rFonts w:asciiTheme="majorHAnsi" w:hAnsiTheme="majorHAnsi" w:cstheme="majorHAnsi"/>
        </w:rPr>
        <w:t xml:space="preserve"> </w:t>
      </w:r>
      <w:r w:rsidR="00DC71FD" w:rsidRPr="00CD06BA">
        <w:rPr>
          <w:rFonts w:asciiTheme="majorHAnsi" w:hAnsiTheme="majorHAnsi" w:cstheme="majorHAnsi"/>
        </w:rPr>
        <w:t xml:space="preserve">véletlenszerű </w:t>
      </w:r>
      <w:r w:rsidRPr="00CD06BA">
        <w:rPr>
          <w:rFonts w:asciiTheme="majorHAnsi" w:hAnsiTheme="majorHAnsi" w:cstheme="majorHAnsi"/>
        </w:rPr>
        <w:t>lapot húz fel. A kártyák közel- és távolharci egységek, időjárást változtató,</w:t>
      </w:r>
      <w:r w:rsidR="004C6C84" w:rsidRPr="00CD06BA">
        <w:rPr>
          <w:rFonts w:asciiTheme="majorHAnsi" w:hAnsiTheme="majorHAnsi" w:cstheme="majorHAnsi"/>
        </w:rPr>
        <w:t xml:space="preserve"> illetve</w:t>
      </w:r>
      <w:r w:rsidRPr="00CD06BA">
        <w:rPr>
          <w:rFonts w:asciiTheme="majorHAnsi" w:hAnsiTheme="majorHAnsi" w:cstheme="majorHAnsi"/>
        </w:rPr>
        <w:t xml:space="preserve"> speciális képességű lapok lehetnek. </w:t>
      </w:r>
      <w:r w:rsidR="00DC71FD" w:rsidRPr="00CD06BA">
        <w:rPr>
          <w:rFonts w:asciiTheme="majorHAnsi" w:hAnsiTheme="majorHAnsi" w:cstheme="majorHAnsi"/>
        </w:rPr>
        <w:t>Az egység lapoknak lehet képességük</w:t>
      </w:r>
      <w:r w:rsidR="00321D4C">
        <w:rPr>
          <w:rFonts w:asciiTheme="majorHAnsi" w:hAnsiTheme="majorHAnsi" w:cstheme="majorHAnsi"/>
        </w:rPr>
        <w:t>,</w:t>
      </w:r>
      <w:r w:rsidR="00DC71FD" w:rsidRPr="00CD06BA">
        <w:rPr>
          <w:rFonts w:asciiTheme="majorHAnsi" w:hAnsiTheme="majorHAnsi" w:cstheme="majorHAnsi"/>
        </w:rPr>
        <w:t xml:space="preserve"> amellyel egy sor erejét növelik vagy csökkentik. Az időjárást változtató lapok, a Köd és</w:t>
      </w:r>
      <w:r w:rsidR="00E2613D">
        <w:rPr>
          <w:rFonts w:asciiTheme="majorHAnsi" w:hAnsiTheme="majorHAnsi" w:cstheme="majorHAnsi"/>
        </w:rPr>
        <w:t xml:space="preserve"> a Fagy</w:t>
      </w:r>
      <w:r w:rsidR="00321D4C">
        <w:rPr>
          <w:rFonts w:asciiTheme="majorHAnsi" w:hAnsiTheme="majorHAnsi" w:cstheme="majorHAnsi"/>
        </w:rPr>
        <w:t>, a távol</w:t>
      </w:r>
      <w:r w:rsidR="00DC71FD" w:rsidRPr="00CD06BA">
        <w:rPr>
          <w:rFonts w:asciiTheme="majorHAnsi" w:hAnsiTheme="majorHAnsi" w:cstheme="majorHAnsi"/>
        </w:rPr>
        <w:t xml:space="preserve">harci és közelharci lapok erejét csökkentik mindkét játékosnál. A Járvány lap a lerakott lapok közül </w:t>
      </w:r>
      <w:r w:rsidR="00E2613D">
        <w:rPr>
          <w:rFonts w:asciiTheme="majorHAnsi" w:hAnsiTheme="majorHAnsi" w:cstheme="majorHAnsi"/>
        </w:rPr>
        <w:t>törli a legkisebb értékűeket</w:t>
      </w:r>
      <w:r w:rsidR="00DC71FD" w:rsidRPr="00CD06BA">
        <w:rPr>
          <w:rFonts w:asciiTheme="majorHAnsi" w:hAnsiTheme="majorHAnsi" w:cstheme="majorHAnsi"/>
        </w:rPr>
        <w:t xml:space="preserve"> mindkettő játékosnál.  </w:t>
      </w:r>
      <w:r w:rsidR="004C6C84" w:rsidRPr="00CD06BA">
        <w:rPr>
          <w:rFonts w:asciiTheme="majorHAnsi" w:hAnsiTheme="majorHAnsi" w:cstheme="majorHAnsi"/>
        </w:rPr>
        <w:t>A</w:t>
      </w:r>
      <w:r w:rsidR="00DC71FD" w:rsidRPr="00CD06BA">
        <w:rPr>
          <w:rFonts w:asciiTheme="majorHAnsi" w:hAnsiTheme="majorHAnsi" w:cstheme="majorHAnsi"/>
        </w:rPr>
        <w:t xml:space="preserve"> fordulót az a játékos nyeri meg</w:t>
      </w:r>
      <w:r w:rsidR="00321D4C">
        <w:rPr>
          <w:rFonts w:asciiTheme="majorHAnsi" w:hAnsiTheme="majorHAnsi" w:cstheme="majorHAnsi"/>
        </w:rPr>
        <w:t>,</w:t>
      </w:r>
      <w:r w:rsidR="00DC71FD" w:rsidRPr="00CD06BA">
        <w:rPr>
          <w:rFonts w:asciiTheme="majorHAnsi" w:hAnsiTheme="majorHAnsi" w:cstheme="majorHAnsi"/>
        </w:rPr>
        <w:t xml:space="preserve"> akinek a lapjai összértéke a nagyobb, a vesztes elveszíti egy életét. </w:t>
      </w:r>
      <w:r w:rsidRPr="00CD06BA">
        <w:rPr>
          <w:rFonts w:asciiTheme="majorHAnsi" w:hAnsiTheme="majorHAnsi" w:cstheme="majorHAnsi"/>
        </w:rPr>
        <w:t>Mindkét játékosnak kettő élete van, akinek előbb elfogy az élete, veszít, így a játék 2 vagy 3 fordulós</w:t>
      </w:r>
      <w:r w:rsidR="00E2613D">
        <w:rPr>
          <w:rFonts w:asciiTheme="majorHAnsi" w:hAnsiTheme="majorHAnsi" w:cstheme="majorHAnsi"/>
        </w:rPr>
        <w:t xml:space="preserve"> lehet</w:t>
      </w:r>
      <w:r w:rsidRPr="00CD06BA">
        <w:rPr>
          <w:rFonts w:asciiTheme="majorHAnsi" w:hAnsiTheme="majorHAnsi" w:cstheme="majorHAnsi"/>
        </w:rPr>
        <w:t>. Döntetlen játék esetén újrajátszás következik.</w:t>
      </w:r>
    </w:p>
    <w:p w14:paraId="36D69E20" w14:textId="53EBAE51" w:rsidR="000119CF" w:rsidRPr="00CD06BA" w:rsidRDefault="000119CF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Egyjátékos módban a felhasználó a számítógép ellen játszhat,</w:t>
      </w:r>
      <w:r w:rsidR="004C6C84" w:rsidRPr="00CD06BA">
        <w:rPr>
          <w:rFonts w:asciiTheme="majorHAnsi" w:hAnsiTheme="majorHAnsi" w:cstheme="majorHAnsi"/>
        </w:rPr>
        <w:t xml:space="preserve"> egy választott nehézségi szinten.</w:t>
      </w:r>
      <w:r w:rsidRPr="00CD06BA">
        <w:rPr>
          <w:rFonts w:asciiTheme="majorHAnsi" w:hAnsiTheme="majorHAnsi" w:cstheme="majorHAnsi"/>
        </w:rPr>
        <w:t xml:space="preserve"> </w:t>
      </w:r>
      <w:r w:rsidR="004C6C84" w:rsidRPr="00CD06BA">
        <w:rPr>
          <w:rFonts w:asciiTheme="majorHAnsi" w:hAnsiTheme="majorHAnsi" w:cstheme="majorHAnsi"/>
        </w:rPr>
        <w:t>A nehézség</w:t>
      </w:r>
      <w:r w:rsidR="00E2613D">
        <w:rPr>
          <w:rFonts w:asciiTheme="majorHAnsi" w:hAnsiTheme="majorHAnsi" w:cstheme="majorHAnsi"/>
        </w:rPr>
        <w:t>i szint lehet könnyű, közepes, illetve</w:t>
      </w:r>
      <w:r w:rsidR="004C6C84" w:rsidRPr="00CD06BA">
        <w:rPr>
          <w:rFonts w:asciiTheme="majorHAnsi" w:hAnsiTheme="majorHAnsi" w:cstheme="majorHAnsi"/>
        </w:rPr>
        <w:t xml:space="preserve"> nehéz. A szintek között a kü</w:t>
      </w:r>
      <w:r w:rsidR="00B7456A" w:rsidRPr="00CD06BA">
        <w:rPr>
          <w:rFonts w:asciiTheme="majorHAnsi" w:hAnsiTheme="majorHAnsi" w:cstheme="majorHAnsi"/>
        </w:rPr>
        <w:t>lönbséget a gép által használt taktikák jelentik</w:t>
      </w:r>
      <w:r w:rsidR="00E2613D">
        <w:rPr>
          <w:rFonts w:asciiTheme="majorHAnsi" w:hAnsiTheme="majorHAnsi" w:cstheme="majorHAnsi"/>
        </w:rPr>
        <w:t>.</w:t>
      </w:r>
      <w:r w:rsidR="00B7456A" w:rsidRPr="00CD06BA">
        <w:rPr>
          <w:rFonts w:asciiTheme="majorHAnsi" w:hAnsiTheme="majorHAnsi" w:cstheme="majorHAnsi"/>
        </w:rPr>
        <w:t xml:space="preserve"> </w:t>
      </w:r>
      <w:r w:rsidR="00E2613D">
        <w:rPr>
          <w:rFonts w:asciiTheme="majorHAnsi" w:hAnsiTheme="majorHAnsi" w:cstheme="majorHAnsi"/>
        </w:rPr>
        <w:t>K</w:t>
      </w:r>
      <w:r w:rsidR="00B7456A" w:rsidRPr="00CD06BA">
        <w:rPr>
          <w:rFonts w:asciiTheme="majorHAnsi" w:hAnsiTheme="majorHAnsi" w:cstheme="majorHAnsi"/>
        </w:rPr>
        <w:t xml:space="preserve">önnyű nehézségi szinten a legegyszerűbb taktikákat használja, a nehéz szinten legösszetettebb taktikákat. </w:t>
      </w:r>
      <w:r w:rsidR="004C6C84" w:rsidRPr="00CD06BA">
        <w:rPr>
          <w:rFonts w:asciiTheme="majorHAnsi" w:hAnsiTheme="majorHAnsi" w:cstheme="majorHAnsi"/>
        </w:rPr>
        <w:t>A</w:t>
      </w:r>
      <w:r w:rsidRPr="00CD06BA">
        <w:rPr>
          <w:rFonts w:asciiTheme="majorHAnsi" w:hAnsiTheme="majorHAnsi" w:cstheme="majorHAnsi"/>
        </w:rPr>
        <w:t xml:space="preserve"> játék célja egy térkép ö</w:t>
      </w:r>
      <w:r w:rsidR="00087D46">
        <w:rPr>
          <w:rFonts w:asciiTheme="majorHAnsi" w:hAnsiTheme="majorHAnsi" w:cstheme="majorHAnsi"/>
        </w:rPr>
        <w:t>sszes területének elfoglalása</w:t>
      </w:r>
      <w:r w:rsidR="00B823F9" w:rsidRPr="00CD06BA">
        <w:rPr>
          <w:rFonts w:asciiTheme="majorHAnsi" w:hAnsiTheme="majorHAnsi" w:cstheme="majorHAnsi"/>
        </w:rPr>
        <w:t xml:space="preserve">. </w:t>
      </w:r>
      <w:r w:rsidRPr="00CD06BA">
        <w:rPr>
          <w:rFonts w:asciiTheme="majorHAnsi" w:hAnsiTheme="majorHAnsi" w:cstheme="majorHAnsi"/>
        </w:rPr>
        <w:t xml:space="preserve">Minden elfoglalt terület után a játékos egy új lapot kap, melyet elhelyezhet a paklijába. </w:t>
      </w:r>
      <w:r w:rsidR="00DC71FD" w:rsidRPr="00CD06BA">
        <w:rPr>
          <w:rFonts w:asciiTheme="majorHAnsi" w:hAnsiTheme="majorHAnsi" w:cstheme="majorHAnsi"/>
        </w:rPr>
        <w:t xml:space="preserve">A paklit a főmenüből elérhető </w:t>
      </w:r>
      <w:r w:rsidR="00653531">
        <w:rPr>
          <w:rFonts w:ascii="Courier New" w:hAnsi="Courier New" w:cs="Courier New"/>
        </w:rPr>
        <w:t>Edit </w:t>
      </w:r>
      <w:r w:rsidR="0080360F" w:rsidRPr="00653531">
        <w:rPr>
          <w:rFonts w:ascii="Courier New" w:hAnsi="Courier New" w:cs="Courier New"/>
        </w:rPr>
        <w:t>Deck</w:t>
      </w:r>
      <w:r w:rsidR="0080360F" w:rsidRPr="00CD06BA">
        <w:rPr>
          <w:rFonts w:asciiTheme="majorHAnsi" w:hAnsiTheme="majorHAnsi" w:cstheme="majorHAnsi"/>
        </w:rPr>
        <w:t xml:space="preserve"> almenüben szerkesztheti a játékos. </w:t>
      </w:r>
      <w:r w:rsidRPr="00CD06BA">
        <w:rPr>
          <w:rFonts w:asciiTheme="majorHAnsi" w:hAnsiTheme="majorHAnsi" w:cstheme="majorHAnsi"/>
        </w:rPr>
        <w:t xml:space="preserve">Minden vereség után egy véletlenszerű lapot elveszít. Ha a játékosnak nem marad elegendő lapja, akkor veszít. </w:t>
      </w:r>
      <w:r w:rsidR="00B823F9" w:rsidRPr="00CD06BA">
        <w:rPr>
          <w:rFonts w:asciiTheme="majorHAnsi" w:hAnsiTheme="majorHAnsi" w:cstheme="majorHAnsi"/>
        </w:rPr>
        <w:t>Minden lejátszott játék után a jelenlegi állás mentésre kerül,</w:t>
      </w:r>
      <w:r w:rsidR="003C01D2">
        <w:rPr>
          <w:rFonts w:asciiTheme="majorHAnsi" w:hAnsiTheme="majorHAnsi" w:cstheme="majorHAnsi"/>
        </w:rPr>
        <w:t xml:space="preserve"> így a</w:t>
      </w:r>
      <w:r w:rsidR="00B823F9" w:rsidRPr="00CD06BA">
        <w:rPr>
          <w:rFonts w:asciiTheme="majorHAnsi" w:hAnsiTheme="majorHAnsi" w:cstheme="majorHAnsi"/>
        </w:rPr>
        <w:t xml:space="preserve"> legközelebbi indításnál</w:t>
      </w:r>
      <w:r w:rsidR="003C01D2">
        <w:rPr>
          <w:rFonts w:asciiTheme="majorHAnsi" w:hAnsiTheme="majorHAnsi" w:cstheme="majorHAnsi"/>
        </w:rPr>
        <w:t xml:space="preserve"> a játékot onnan </w:t>
      </w:r>
      <w:r w:rsidR="00321D4C">
        <w:rPr>
          <w:rFonts w:asciiTheme="majorHAnsi" w:hAnsiTheme="majorHAnsi" w:cstheme="majorHAnsi"/>
        </w:rPr>
        <w:t xml:space="preserve">lehet </w:t>
      </w:r>
      <w:r w:rsidR="003C01D2">
        <w:rPr>
          <w:rFonts w:asciiTheme="majorHAnsi" w:hAnsiTheme="majorHAnsi" w:cstheme="majorHAnsi"/>
        </w:rPr>
        <w:t>folytatni, ahol abbahagyta</w:t>
      </w:r>
      <w:r w:rsidR="00B823F9" w:rsidRPr="00CD06BA">
        <w:rPr>
          <w:rFonts w:asciiTheme="majorHAnsi" w:hAnsiTheme="majorHAnsi" w:cstheme="majorHAnsi"/>
        </w:rPr>
        <w:t xml:space="preserve">, vagy kezdhet új játékot. Az utóbbi esetben az eddigi mentések törlésre kerülnek. </w:t>
      </w:r>
      <w:r w:rsidRPr="00CD06BA">
        <w:rPr>
          <w:rFonts w:asciiTheme="majorHAnsi" w:hAnsiTheme="majorHAnsi" w:cstheme="majorHAnsi"/>
        </w:rPr>
        <w:t>Az itt megszerzett lapokat többjátékos módban is használhatják.</w:t>
      </w:r>
    </w:p>
    <w:p w14:paraId="627D1487" w14:textId="0C166F11" w:rsidR="000119CF" w:rsidRPr="00CD06BA" w:rsidRDefault="000119CF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Többjátékos módban két ember játszhat egymás ellen.</w:t>
      </w:r>
      <w:r w:rsidR="0080360F" w:rsidRPr="00CD06BA">
        <w:rPr>
          <w:rFonts w:asciiTheme="majorHAnsi" w:hAnsiTheme="majorHAnsi" w:cstheme="majorHAnsi"/>
        </w:rPr>
        <w:t xml:space="preserve"> Az egyik játékosnak el kell indítani egy szervert a </w:t>
      </w:r>
      <w:r w:rsidR="0080360F" w:rsidRPr="00653531">
        <w:rPr>
          <w:rFonts w:ascii="Courier New" w:hAnsi="Courier New" w:cs="Courier New"/>
        </w:rPr>
        <w:t>Start Multiplayer</w:t>
      </w:r>
      <w:r w:rsidR="0080360F" w:rsidRPr="00CD06BA">
        <w:rPr>
          <w:rFonts w:asciiTheme="majorHAnsi" w:hAnsiTheme="majorHAnsi" w:cstheme="majorHAnsi"/>
        </w:rPr>
        <w:t xml:space="preserve"> gombra kattintva,</w:t>
      </w:r>
      <w:r w:rsidR="00B823F9" w:rsidRPr="00CD06BA">
        <w:rPr>
          <w:rFonts w:asciiTheme="majorHAnsi" w:hAnsiTheme="majorHAnsi" w:cstheme="majorHAnsi"/>
        </w:rPr>
        <w:t xml:space="preserve"> utána a másik </w:t>
      </w:r>
      <w:r w:rsidR="00B823F9" w:rsidRPr="00CD06BA">
        <w:rPr>
          <w:rFonts w:asciiTheme="majorHAnsi" w:hAnsiTheme="majorHAnsi" w:cstheme="majorHAnsi"/>
        </w:rPr>
        <w:lastRenderedPageBreak/>
        <w:t xml:space="preserve">játékos csatlakozhat a </w:t>
      </w:r>
      <w:r w:rsidR="00B823F9" w:rsidRPr="00653531">
        <w:rPr>
          <w:rFonts w:ascii="Courier New" w:hAnsi="Courier New" w:cs="Courier New"/>
        </w:rPr>
        <w:t>Join Multiplayer</w:t>
      </w:r>
      <w:r w:rsidR="00B823F9" w:rsidRPr="00CD06BA">
        <w:rPr>
          <w:rFonts w:asciiTheme="majorHAnsi" w:hAnsiTheme="majorHAnsi" w:cstheme="majorHAnsi"/>
        </w:rPr>
        <w:t xml:space="preserve"> gomb megnyomásával.</w:t>
      </w:r>
      <w:r w:rsidRPr="00CD06BA">
        <w:rPr>
          <w:rFonts w:asciiTheme="majorHAnsi" w:hAnsiTheme="majorHAnsi" w:cstheme="majorHAnsi"/>
        </w:rPr>
        <w:t xml:space="preserve"> Ebben a módban nincsen térkép, a két játékos egy partit játsz</w:t>
      </w:r>
      <w:r w:rsidR="003C01D2">
        <w:rPr>
          <w:rFonts w:asciiTheme="majorHAnsi" w:hAnsiTheme="majorHAnsi" w:cstheme="majorHAnsi"/>
        </w:rPr>
        <w:t>ik</w:t>
      </w:r>
      <w:r w:rsidRPr="00CD06BA">
        <w:rPr>
          <w:rFonts w:asciiTheme="majorHAnsi" w:hAnsiTheme="majorHAnsi" w:cstheme="majorHAnsi"/>
        </w:rPr>
        <w:t xml:space="preserve"> le. A nyertes nem kap új lapot, a vesztes nem veszti el egyik lapját sem.</w:t>
      </w:r>
    </w:p>
    <w:p w14:paraId="304DE899" w14:textId="77777777" w:rsidR="00806BF0" w:rsidRPr="00CD06BA" w:rsidRDefault="00806BF0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37E0FEA3" w14:textId="6562BDBF" w:rsidR="00806BF0" w:rsidRPr="00CD06BA" w:rsidRDefault="00EB3BB9" w:rsidP="007C20C4">
      <w:pPr>
        <w:pStyle w:val="Heading2"/>
        <w:spacing w:line="360" w:lineRule="auto"/>
        <w:jc w:val="both"/>
        <w:rPr>
          <w:rFonts w:cstheme="majorHAnsi"/>
        </w:rPr>
      </w:pPr>
      <w:bookmarkStart w:id="17" w:name="_Toc532237655"/>
      <w:r>
        <w:rPr>
          <w:rFonts w:cstheme="majorHAnsi"/>
        </w:rPr>
        <w:t>2.3</w:t>
      </w:r>
      <w:r w:rsidR="0000166C" w:rsidRPr="00CD06BA">
        <w:rPr>
          <w:rFonts w:cstheme="majorHAnsi"/>
        </w:rPr>
        <w:t xml:space="preserve"> </w:t>
      </w:r>
      <w:r w:rsidR="004D5215" w:rsidRPr="00CD06BA">
        <w:rPr>
          <w:rFonts w:cstheme="majorHAnsi"/>
        </w:rPr>
        <w:t>Játékmenet</w:t>
      </w:r>
      <w:bookmarkEnd w:id="17"/>
    </w:p>
    <w:p w14:paraId="20F1AC8F" w14:textId="22DF2AEB" w:rsidR="004D5215" w:rsidRPr="00CD06BA" w:rsidRDefault="004D5215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Egy játék kezdésekor 15 kártyát kap a játékos, ha rajta van a sor lerakhatja egy lapját, vagy passzolhat. Az utóbbi esetben több lapot nem rakhat le a forduló végéig. Mindkét játékosnak kettő élete van, aki előbb elveszti mindket</w:t>
      </w:r>
      <w:r w:rsidR="00BD20EB">
        <w:rPr>
          <w:rFonts w:asciiTheme="majorHAnsi" w:hAnsiTheme="majorHAnsi" w:cstheme="majorHAnsi"/>
        </w:rPr>
        <w:t>t</w:t>
      </w:r>
      <w:r w:rsidRPr="00CD06BA">
        <w:rPr>
          <w:rFonts w:asciiTheme="majorHAnsi" w:hAnsiTheme="majorHAnsi" w:cstheme="majorHAnsi"/>
        </w:rPr>
        <w:t xml:space="preserve">őt az veszít. </w:t>
      </w:r>
    </w:p>
    <w:p w14:paraId="35E3F0C2" w14:textId="53AFA934" w:rsidR="004D5215" w:rsidRPr="00CD06BA" w:rsidRDefault="004D5215" w:rsidP="005938DA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A kártyákat bármilyen sorrendben le lehet rakni</w:t>
      </w:r>
      <w:r w:rsidR="005C3A31" w:rsidRPr="00CD06BA">
        <w:rPr>
          <w:rFonts w:asciiTheme="majorHAnsi" w:hAnsiTheme="majorHAnsi" w:cstheme="majorHAnsi"/>
        </w:rPr>
        <w:t>. Az értékük összeadódik. Amelyik játékosnak a két sorának az összértéke nagyobb</w:t>
      </w:r>
      <w:r w:rsidR="003C01D2">
        <w:rPr>
          <w:rFonts w:asciiTheme="majorHAnsi" w:hAnsiTheme="majorHAnsi" w:cstheme="majorHAnsi"/>
        </w:rPr>
        <w:t>,</w:t>
      </w:r>
      <w:r w:rsidR="005C3A31" w:rsidRPr="00CD06BA">
        <w:rPr>
          <w:rFonts w:asciiTheme="majorHAnsi" w:hAnsiTheme="majorHAnsi" w:cstheme="majorHAnsi"/>
        </w:rPr>
        <w:t xml:space="preserve"> az nyer, döntetlen esetén mindkét játékos életet veszít.</w:t>
      </w:r>
    </w:p>
    <w:p w14:paraId="2621EC05" w14:textId="650D662F" w:rsidR="005C3A31" w:rsidRPr="00CD06BA" w:rsidRDefault="005C3A31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11BD6EC7" w14:textId="181644EC" w:rsidR="0000166C" w:rsidRDefault="00EB3BB9" w:rsidP="007C20C4">
      <w:pPr>
        <w:pStyle w:val="Heading2"/>
        <w:spacing w:line="360" w:lineRule="auto"/>
        <w:jc w:val="both"/>
        <w:rPr>
          <w:rFonts w:cstheme="majorHAnsi"/>
        </w:rPr>
      </w:pPr>
      <w:bookmarkStart w:id="18" w:name="_Toc532237656"/>
      <w:r>
        <w:rPr>
          <w:rFonts w:cstheme="majorHAnsi"/>
        </w:rPr>
        <w:t>2.4</w:t>
      </w:r>
      <w:r w:rsidR="0000166C" w:rsidRPr="00CD06BA">
        <w:rPr>
          <w:rFonts w:cstheme="majorHAnsi"/>
        </w:rPr>
        <w:t xml:space="preserve"> Használati útmutató</w:t>
      </w:r>
      <w:bookmarkEnd w:id="18"/>
    </w:p>
    <w:p w14:paraId="48E04FEB" w14:textId="0C4ED51C" w:rsidR="003434C1" w:rsidRDefault="000270E0" w:rsidP="00653531">
      <w:pPr>
        <w:spacing w:line="360" w:lineRule="auto"/>
        <w:ind w:left="284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A játék indítása</w:t>
      </w:r>
    </w:p>
    <w:p w14:paraId="31BFEDC8" w14:textId="7DC66D84" w:rsidR="003434C1" w:rsidRPr="003434C1" w:rsidRDefault="003434C1" w:rsidP="00653531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játékot a </w:t>
      </w:r>
      <w:r w:rsidRPr="00BD20EB">
        <w:rPr>
          <w:rFonts w:ascii="Courier New" w:hAnsi="Courier New" w:cs="Courier New"/>
        </w:rPr>
        <w:t>Tronfoglalo.jar</w:t>
      </w:r>
      <w:r>
        <w:rPr>
          <w:rFonts w:asciiTheme="majorHAnsi" w:hAnsiTheme="majorHAnsi" w:cstheme="majorHAnsi"/>
        </w:rPr>
        <w:t xml:space="preserve"> állománnyal lehet elindítani. Az indítóval egy mappában kell lenni a </w:t>
      </w:r>
      <w:r w:rsidRPr="00BD20EB">
        <w:rPr>
          <w:rFonts w:ascii="Courier New" w:hAnsi="Courier New" w:cs="Courier New"/>
        </w:rPr>
        <w:t>cards,</w:t>
      </w:r>
      <w:r w:rsidR="00BD20EB">
        <w:rPr>
          <w:rFonts w:ascii="Courier New" w:hAnsi="Courier New" w:cs="Courier New"/>
        </w:rPr>
        <w:t xml:space="preserve"> </w:t>
      </w:r>
      <w:r w:rsidRPr="00BD20EB">
        <w:rPr>
          <w:rFonts w:ascii="Courier New" w:hAnsi="Courier New" w:cs="Courier New"/>
        </w:rPr>
        <w:t xml:space="preserve">data </w:t>
      </w:r>
      <w:r>
        <w:rPr>
          <w:rFonts w:asciiTheme="majorHAnsi" w:hAnsiTheme="majorHAnsi" w:cstheme="majorHAnsi"/>
        </w:rPr>
        <w:t xml:space="preserve">és </w:t>
      </w:r>
      <w:r w:rsidRPr="00BD20EB">
        <w:rPr>
          <w:rFonts w:ascii="Courier New" w:hAnsi="Courier New" w:cs="Courier New"/>
        </w:rPr>
        <w:t>lib</w:t>
      </w:r>
      <w:r>
        <w:rPr>
          <w:rFonts w:asciiTheme="majorHAnsi" w:hAnsiTheme="majorHAnsi" w:cstheme="majorHAnsi"/>
        </w:rPr>
        <w:t xml:space="preserve"> mappáknak. Ezekben tároljuk a képeket, adatbázisokat és szüksége</w:t>
      </w:r>
      <w:r w:rsidR="003C01D2">
        <w:rPr>
          <w:rFonts w:asciiTheme="majorHAnsi" w:hAnsiTheme="majorHAnsi" w:cstheme="majorHAnsi"/>
        </w:rPr>
        <w:t>s</w:t>
      </w:r>
      <w:r>
        <w:rPr>
          <w:rFonts w:asciiTheme="majorHAnsi" w:hAnsiTheme="majorHAnsi" w:cstheme="majorHAnsi"/>
        </w:rPr>
        <w:t xml:space="preserve"> állományokat.</w:t>
      </w:r>
    </w:p>
    <w:p w14:paraId="73D8ADC8" w14:textId="4752400E" w:rsidR="0000166C" w:rsidRPr="00CD06BA" w:rsidRDefault="00F440CD" w:rsidP="00653531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  <w:b/>
        </w:rPr>
        <w:t>Bejelentkezés</w:t>
      </w:r>
    </w:p>
    <w:p w14:paraId="4B6FBA03" w14:textId="1018CC75" w:rsidR="00C60849" w:rsidRPr="00CD06BA" w:rsidRDefault="00653531" w:rsidP="00653531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  <w:noProof/>
          <w:lang w:eastAsia="hu-HU"/>
        </w:rPr>
        <w:drawing>
          <wp:anchor distT="0" distB="0" distL="114300" distR="114300" simplePos="0" relativeHeight="251762176" behindDoc="0" locked="0" layoutInCell="1" allowOverlap="1" wp14:anchorId="2EC56528" wp14:editId="1D31F116">
            <wp:simplePos x="0" y="0"/>
            <wp:positionH relativeFrom="column">
              <wp:posOffset>164605</wp:posOffset>
            </wp:positionH>
            <wp:positionV relativeFrom="paragraph">
              <wp:posOffset>429429</wp:posOffset>
            </wp:positionV>
            <wp:extent cx="2790825" cy="1171575"/>
            <wp:effectExtent l="0" t="0" r="9525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40CD" w:rsidRPr="00CD06BA">
        <w:rPr>
          <w:rFonts w:asciiTheme="majorHAnsi" w:hAnsiTheme="majorHAnsi" w:cstheme="majorHAnsi"/>
        </w:rPr>
        <w:t>A játék in</w:t>
      </w:r>
      <w:r w:rsidR="00BD20EB">
        <w:rPr>
          <w:rFonts w:asciiTheme="majorHAnsi" w:hAnsiTheme="majorHAnsi" w:cstheme="majorHAnsi"/>
        </w:rPr>
        <w:t>dí</w:t>
      </w:r>
      <w:r w:rsidR="00F440CD" w:rsidRPr="00CD06BA">
        <w:rPr>
          <w:rFonts w:asciiTheme="majorHAnsi" w:hAnsiTheme="majorHAnsi" w:cstheme="majorHAnsi"/>
        </w:rPr>
        <w:t xml:space="preserve">tásakor a </w:t>
      </w:r>
      <w:r>
        <w:rPr>
          <w:rFonts w:asciiTheme="majorHAnsi" w:hAnsiTheme="majorHAnsi" w:cstheme="majorHAnsi"/>
        </w:rPr>
        <w:t>bejelentkező ablak jelenik meg (</w:t>
      </w:r>
      <w:r>
        <w:rPr>
          <w:rFonts w:asciiTheme="majorHAnsi" w:hAnsiTheme="majorHAnsi" w:cstheme="majorHAnsi"/>
          <w:i/>
        </w:rPr>
        <w:t>1. ábra</w:t>
      </w:r>
      <w:r>
        <w:rPr>
          <w:rFonts w:asciiTheme="majorHAnsi" w:hAnsiTheme="majorHAnsi" w:cstheme="majorHAnsi"/>
        </w:rPr>
        <w:t>).</w:t>
      </w:r>
    </w:p>
    <w:p w14:paraId="052F987F" w14:textId="3073A0B3" w:rsidR="00C60849" w:rsidRPr="002275AD" w:rsidRDefault="00BC76FE" w:rsidP="00653531">
      <w:pPr>
        <w:pStyle w:val="Caption"/>
        <w:spacing w:line="360" w:lineRule="auto"/>
        <w:ind w:firstLine="284"/>
        <w:jc w:val="both"/>
        <w:rPr>
          <w:rFonts w:asciiTheme="majorHAnsi" w:hAnsiTheme="majorHAnsi" w:cstheme="majorHAnsi"/>
          <w:color w:val="auto"/>
        </w:rPr>
      </w:pPr>
      <w:r w:rsidRPr="002275AD">
        <w:rPr>
          <w:rFonts w:asciiTheme="majorHAnsi" w:hAnsiTheme="majorHAnsi" w:cstheme="majorHAnsi"/>
          <w:noProof/>
          <w:color w:val="auto"/>
        </w:rPr>
        <w:fldChar w:fldCharType="begin"/>
      </w:r>
      <w:r w:rsidRPr="002275AD">
        <w:rPr>
          <w:rFonts w:asciiTheme="majorHAnsi" w:hAnsiTheme="majorHAnsi" w:cstheme="majorHAnsi"/>
          <w:noProof/>
          <w:color w:val="auto"/>
        </w:rPr>
        <w:instrText xml:space="preserve"> SEQ ábra \* ARABIC </w:instrText>
      </w:r>
      <w:r w:rsidRPr="002275AD">
        <w:rPr>
          <w:rFonts w:asciiTheme="majorHAnsi" w:hAnsiTheme="majorHAnsi" w:cstheme="majorHAnsi"/>
          <w:noProof/>
          <w:color w:val="auto"/>
        </w:rPr>
        <w:fldChar w:fldCharType="separate"/>
      </w:r>
      <w:r w:rsidR="00EC1E51">
        <w:rPr>
          <w:rFonts w:asciiTheme="majorHAnsi" w:hAnsiTheme="majorHAnsi" w:cstheme="majorHAnsi"/>
          <w:noProof/>
          <w:color w:val="auto"/>
        </w:rPr>
        <w:t>1</w:t>
      </w:r>
      <w:r w:rsidRPr="002275AD">
        <w:rPr>
          <w:rFonts w:asciiTheme="majorHAnsi" w:hAnsiTheme="majorHAnsi" w:cstheme="majorHAnsi"/>
          <w:noProof/>
          <w:color w:val="auto"/>
        </w:rPr>
        <w:fldChar w:fldCharType="end"/>
      </w:r>
      <w:r w:rsidR="00653531" w:rsidRPr="002275AD">
        <w:rPr>
          <w:rFonts w:asciiTheme="majorHAnsi" w:hAnsiTheme="majorHAnsi" w:cstheme="majorHAnsi"/>
          <w:color w:val="auto"/>
        </w:rPr>
        <w:t>. ábra</w:t>
      </w:r>
      <w:r w:rsidR="00C60849" w:rsidRPr="002275AD">
        <w:rPr>
          <w:rFonts w:asciiTheme="majorHAnsi" w:hAnsiTheme="majorHAnsi" w:cstheme="majorHAnsi"/>
          <w:color w:val="auto"/>
        </w:rPr>
        <w:t xml:space="preserve"> Bejelentkezés</w:t>
      </w:r>
    </w:p>
    <w:p w14:paraId="3F4D9C0E" w14:textId="742C1090" w:rsidR="00902BB7" w:rsidRPr="00CD06BA" w:rsidRDefault="00F440CD" w:rsidP="00653531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Itt a játékos megadhatja a nevét, ha már létezik ilyen felhasználó akkor a mentéstől folytatja, ha még nincs ilyen nevű játékos létrehozza.</w:t>
      </w:r>
    </w:p>
    <w:p w14:paraId="6290BAFF" w14:textId="77777777" w:rsidR="000270E0" w:rsidRDefault="000270E0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</w:p>
    <w:p w14:paraId="53B64AFD" w14:textId="1F3C2CD5" w:rsidR="00F440CD" w:rsidRPr="00CD06BA" w:rsidRDefault="000270E0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lastRenderedPageBreak/>
        <w:t>Pakli szerkesztése</w:t>
      </w:r>
    </w:p>
    <w:p w14:paraId="5C3FC38C" w14:textId="23CCD2A9" w:rsidR="00C60849" w:rsidRPr="00CD06BA" w:rsidRDefault="00653531" w:rsidP="00653531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  <w:noProof/>
          <w:lang w:eastAsia="hu-HU"/>
        </w:rPr>
        <w:drawing>
          <wp:anchor distT="0" distB="0" distL="114300" distR="114300" simplePos="0" relativeHeight="251771392" behindDoc="0" locked="0" layoutInCell="1" allowOverlap="1" wp14:anchorId="4EB5ADF0" wp14:editId="1FFAA366">
            <wp:simplePos x="0" y="0"/>
            <wp:positionH relativeFrom="column">
              <wp:posOffset>-10294</wp:posOffset>
            </wp:positionH>
            <wp:positionV relativeFrom="paragraph">
              <wp:posOffset>712639</wp:posOffset>
            </wp:positionV>
            <wp:extent cx="5343787" cy="2573524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787" cy="257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40CD" w:rsidRPr="00CD06BA">
        <w:rPr>
          <w:rFonts w:asciiTheme="majorHAnsi" w:hAnsiTheme="majorHAnsi" w:cstheme="majorHAnsi"/>
        </w:rPr>
        <w:t>Első bejelentkezés után a játék indítási gombok inaktívak, hogy elérhetőek legyenek legalább 20 lapot be kell r</w:t>
      </w:r>
      <w:r>
        <w:rPr>
          <w:rFonts w:asciiTheme="majorHAnsi" w:hAnsiTheme="majorHAnsi" w:cstheme="majorHAnsi"/>
        </w:rPr>
        <w:t>aknia a játékosnak a paklijába.</w:t>
      </w:r>
    </w:p>
    <w:p w14:paraId="14C5A5CA" w14:textId="1CEFC84F" w:rsidR="00C60849" w:rsidRPr="002275AD" w:rsidRDefault="00BC76FE" w:rsidP="007C20C4">
      <w:pPr>
        <w:pStyle w:val="Caption"/>
        <w:spacing w:line="360" w:lineRule="auto"/>
        <w:jc w:val="both"/>
        <w:rPr>
          <w:rFonts w:asciiTheme="majorHAnsi" w:hAnsiTheme="majorHAnsi" w:cstheme="majorHAnsi"/>
          <w:color w:val="auto"/>
        </w:rPr>
      </w:pPr>
      <w:r w:rsidRPr="002275AD">
        <w:rPr>
          <w:rFonts w:asciiTheme="majorHAnsi" w:hAnsiTheme="majorHAnsi" w:cstheme="majorHAnsi"/>
          <w:noProof/>
          <w:color w:val="auto"/>
        </w:rPr>
        <w:fldChar w:fldCharType="begin"/>
      </w:r>
      <w:r w:rsidRPr="002275AD">
        <w:rPr>
          <w:rFonts w:asciiTheme="majorHAnsi" w:hAnsiTheme="majorHAnsi" w:cstheme="majorHAnsi"/>
          <w:noProof/>
          <w:color w:val="auto"/>
        </w:rPr>
        <w:instrText xml:space="preserve"> SEQ ábra \* ARABIC </w:instrText>
      </w:r>
      <w:r w:rsidRPr="002275AD">
        <w:rPr>
          <w:rFonts w:asciiTheme="majorHAnsi" w:hAnsiTheme="majorHAnsi" w:cstheme="majorHAnsi"/>
          <w:noProof/>
          <w:color w:val="auto"/>
        </w:rPr>
        <w:fldChar w:fldCharType="separate"/>
      </w:r>
      <w:r w:rsidR="00EC1E51">
        <w:rPr>
          <w:rFonts w:asciiTheme="majorHAnsi" w:hAnsiTheme="majorHAnsi" w:cstheme="majorHAnsi"/>
          <w:noProof/>
          <w:color w:val="auto"/>
        </w:rPr>
        <w:t>2</w:t>
      </w:r>
      <w:r w:rsidRPr="002275AD">
        <w:rPr>
          <w:rFonts w:asciiTheme="majorHAnsi" w:hAnsiTheme="majorHAnsi" w:cstheme="majorHAnsi"/>
          <w:noProof/>
          <w:color w:val="auto"/>
        </w:rPr>
        <w:fldChar w:fldCharType="end"/>
      </w:r>
      <w:r w:rsidR="00BD20EB" w:rsidRPr="002275AD">
        <w:rPr>
          <w:rFonts w:asciiTheme="majorHAnsi" w:hAnsiTheme="majorHAnsi" w:cstheme="majorHAnsi"/>
          <w:color w:val="auto"/>
        </w:rPr>
        <w:t>. ábra</w:t>
      </w:r>
      <w:r w:rsidR="00C60849" w:rsidRPr="002275AD">
        <w:rPr>
          <w:rFonts w:asciiTheme="majorHAnsi" w:hAnsiTheme="majorHAnsi" w:cstheme="majorHAnsi"/>
          <w:color w:val="auto"/>
        </w:rPr>
        <w:t xml:space="preserve"> Pakli szerkesztése 1.</w:t>
      </w:r>
    </w:p>
    <w:p w14:paraId="5F9DB1C0" w14:textId="57D19F02" w:rsidR="00F440CD" w:rsidRPr="00CD06BA" w:rsidRDefault="00BD20EB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Ezt az </w:t>
      </w:r>
      <w:r w:rsidRPr="00BD20EB">
        <w:rPr>
          <w:rFonts w:ascii="Courier New" w:hAnsi="Courier New" w:cs="Courier New"/>
        </w:rPr>
        <w:t>Edit deck</w:t>
      </w:r>
      <w:r w:rsidR="00F440CD" w:rsidRPr="00CD06BA">
        <w:rPr>
          <w:rFonts w:asciiTheme="majorHAnsi" w:hAnsiTheme="majorHAnsi" w:cstheme="majorHAnsi"/>
        </w:rPr>
        <w:t xml:space="preserve"> nevű menüpontban teheti meg</w:t>
      </w:r>
      <w:r w:rsidR="00653531">
        <w:rPr>
          <w:rFonts w:asciiTheme="majorHAnsi" w:hAnsiTheme="majorHAnsi" w:cstheme="majorHAnsi"/>
        </w:rPr>
        <w:t xml:space="preserve"> (</w:t>
      </w:r>
      <w:r w:rsidR="00653531">
        <w:rPr>
          <w:rFonts w:asciiTheme="majorHAnsi" w:hAnsiTheme="majorHAnsi" w:cstheme="majorHAnsi"/>
          <w:i/>
        </w:rPr>
        <w:t>2. ábra</w:t>
      </w:r>
      <w:r w:rsidR="00653531">
        <w:rPr>
          <w:rFonts w:asciiTheme="majorHAnsi" w:hAnsiTheme="majorHAnsi" w:cstheme="majorHAnsi"/>
        </w:rPr>
        <w:t>)</w:t>
      </w:r>
      <w:r w:rsidR="00F440CD" w:rsidRPr="00CD06BA">
        <w:rPr>
          <w:rFonts w:asciiTheme="majorHAnsi" w:hAnsiTheme="majorHAnsi" w:cstheme="majorHAnsi"/>
        </w:rPr>
        <w:t>.</w:t>
      </w:r>
      <w:r w:rsidR="003E25A5" w:rsidRPr="00CD06BA">
        <w:rPr>
          <w:rFonts w:asciiTheme="majorHAnsi" w:hAnsiTheme="majorHAnsi" w:cstheme="majorHAnsi"/>
        </w:rPr>
        <w:t xml:space="preserve"> A </w:t>
      </w:r>
      <w:r w:rsidR="00E3701D" w:rsidRPr="00CD06BA">
        <w:rPr>
          <w:rFonts w:asciiTheme="majorHAnsi" w:hAnsiTheme="majorHAnsi" w:cstheme="majorHAnsi"/>
        </w:rPr>
        <w:t>almenü</w:t>
      </w:r>
      <w:r w:rsidR="00653531">
        <w:rPr>
          <w:rFonts w:asciiTheme="majorHAnsi" w:hAnsiTheme="majorHAnsi" w:cstheme="majorHAnsi"/>
        </w:rPr>
        <w:t xml:space="preserve"> (</w:t>
      </w:r>
      <w:r w:rsidR="00653531">
        <w:rPr>
          <w:rFonts w:asciiTheme="majorHAnsi" w:hAnsiTheme="majorHAnsi" w:cstheme="majorHAnsi"/>
          <w:i/>
        </w:rPr>
        <w:t>3. ábra</w:t>
      </w:r>
      <w:r w:rsidR="00653531">
        <w:rPr>
          <w:rFonts w:asciiTheme="majorHAnsi" w:hAnsiTheme="majorHAnsi" w:cstheme="majorHAnsi"/>
        </w:rPr>
        <w:t>)</w:t>
      </w:r>
      <w:r w:rsidR="00E3701D" w:rsidRPr="00CD06BA">
        <w:rPr>
          <w:rFonts w:asciiTheme="majorHAnsi" w:hAnsiTheme="majorHAnsi" w:cstheme="majorHAnsi"/>
        </w:rPr>
        <w:t xml:space="preserve"> felső sorában a játékos azon kártyái találhatóak</w:t>
      </w:r>
      <w:r w:rsidR="003C01D2">
        <w:rPr>
          <w:rFonts w:asciiTheme="majorHAnsi" w:hAnsiTheme="majorHAnsi" w:cstheme="majorHAnsi"/>
        </w:rPr>
        <w:t>,</w:t>
      </w:r>
      <w:r w:rsidR="00E3701D" w:rsidRPr="00CD06BA">
        <w:rPr>
          <w:rFonts w:asciiTheme="majorHAnsi" w:hAnsiTheme="majorHAnsi" w:cstheme="majorHAnsi"/>
        </w:rPr>
        <w:t xml:space="preserve"> amelyek még nincsenek hozzáadva a paklihoz. Az alsó sorban a pakli kártyái szerepelnek. Legalább 20 darab kártyát kell a paklihoz adni, ezt a kártyára való dupla kattintással, vagy a kártya kiválasztásával</w:t>
      </w:r>
      <w:r w:rsidR="00A975AF">
        <w:rPr>
          <w:rFonts w:asciiTheme="majorHAnsi" w:hAnsiTheme="majorHAnsi" w:cstheme="majorHAnsi"/>
        </w:rPr>
        <w:t xml:space="preserve"> és utána az </w:t>
      </w:r>
      <w:r w:rsidR="00A975AF" w:rsidRPr="00A975AF">
        <w:rPr>
          <w:rFonts w:ascii="Courier New" w:hAnsi="Courier New" w:cs="Courier New"/>
        </w:rPr>
        <w:t>Add</w:t>
      </w:r>
      <w:r w:rsidR="00E3701D" w:rsidRPr="00CD06BA">
        <w:rPr>
          <w:rFonts w:asciiTheme="majorHAnsi" w:hAnsiTheme="majorHAnsi" w:cstheme="majorHAnsi"/>
        </w:rPr>
        <w:t xml:space="preserve"> gomb megnyomásával teheti meg a felhasználó. A pakliból való kivét</w:t>
      </w:r>
      <w:r w:rsidR="003C01D2">
        <w:rPr>
          <w:rFonts w:asciiTheme="majorHAnsi" w:hAnsiTheme="majorHAnsi" w:cstheme="majorHAnsi"/>
        </w:rPr>
        <w:t>e</w:t>
      </w:r>
      <w:r w:rsidR="00E3701D" w:rsidRPr="00CD06BA">
        <w:rPr>
          <w:rFonts w:asciiTheme="majorHAnsi" w:hAnsiTheme="majorHAnsi" w:cstheme="majorHAnsi"/>
        </w:rPr>
        <w:t>l az előbbihez hasonló módon tör</w:t>
      </w:r>
      <w:r>
        <w:rPr>
          <w:rFonts w:asciiTheme="majorHAnsi" w:hAnsiTheme="majorHAnsi" w:cstheme="majorHAnsi"/>
        </w:rPr>
        <w:t xml:space="preserve">ténik, az </w:t>
      </w:r>
      <w:r w:rsidRPr="00BD20EB">
        <w:rPr>
          <w:rFonts w:ascii="Courier New" w:hAnsi="Courier New" w:cs="Courier New"/>
        </w:rPr>
        <w:t>Add</w:t>
      </w:r>
      <w:r>
        <w:rPr>
          <w:rFonts w:asciiTheme="majorHAnsi" w:hAnsiTheme="majorHAnsi" w:cstheme="majorHAnsi"/>
        </w:rPr>
        <w:t xml:space="preserve"> gomb helyett a </w:t>
      </w:r>
      <w:r w:rsidRPr="00BD20EB">
        <w:rPr>
          <w:rFonts w:ascii="Courier New" w:hAnsi="Courier New" w:cs="Courier New"/>
        </w:rPr>
        <w:t>Remove</w:t>
      </w:r>
      <w:r>
        <w:rPr>
          <w:rFonts w:asciiTheme="majorHAnsi" w:hAnsiTheme="majorHAnsi" w:cstheme="majorHAnsi"/>
        </w:rPr>
        <w:t xml:space="preserve"> gombbal</w:t>
      </w:r>
      <w:r w:rsidR="00E3701D" w:rsidRPr="00CD06BA">
        <w:rPr>
          <w:rFonts w:asciiTheme="majorHAnsi" w:hAnsiTheme="majorHAnsi" w:cstheme="majorHAnsi"/>
        </w:rPr>
        <w:t xml:space="preserve"> vagy dupla kattintással.</w:t>
      </w:r>
    </w:p>
    <w:p w14:paraId="0F0892D0" w14:textId="77777777" w:rsidR="00C60849" w:rsidRPr="00CD06BA" w:rsidRDefault="00C60849" w:rsidP="007C20C4">
      <w:pPr>
        <w:keepNext/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  <w:noProof/>
          <w:lang w:eastAsia="hu-HU"/>
        </w:rPr>
        <w:drawing>
          <wp:inline distT="0" distB="0" distL="0" distR="0" wp14:anchorId="129ED729" wp14:editId="6D5B41B0">
            <wp:extent cx="5192785" cy="2500803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0460" cy="251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5C43" w14:textId="59FDB1ED" w:rsidR="00C60849" w:rsidRPr="002275AD" w:rsidRDefault="00BC76FE" w:rsidP="007C20C4">
      <w:pPr>
        <w:pStyle w:val="Caption"/>
        <w:spacing w:line="360" w:lineRule="auto"/>
        <w:jc w:val="both"/>
        <w:rPr>
          <w:rFonts w:asciiTheme="majorHAnsi" w:hAnsiTheme="majorHAnsi" w:cstheme="majorHAnsi"/>
          <w:color w:val="auto"/>
        </w:rPr>
      </w:pPr>
      <w:r w:rsidRPr="002275AD">
        <w:rPr>
          <w:rFonts w:asciiTheme="majorHAnsi" w:hAnsiTheme="majorHAnsi" w:cstheme="majorHAnsi"/>
          <w:noProof/>
          <w:color w:val="auto"/>
        </w:rPr>
        <w:fldChar w:fldCharType="begin"/>
      </w:r>
      <w:r w:rsidRPr="002275AD">
        <w:rPr>
          <w:rFonts w:asciiTheme="majorHAnsi" w:hAnsiTheme="majorHAnsi" w:cstheme="majorHAnsi"/>
          <w:noProof/>
          <w:color w:val="auto"/>
        </w:rPr>
        <w:instrText xml:space="preserve"> SEQ ábra \* ARABIC </w:instrText>
      </w:r>
      <w:r w:rsidRPr="002275AD">
        <w:rPr>
          <w:rFonts w:asciiTheme="majorHAnsi" w:hAnsiTheme="majorHAnsi" w:cstheme="majorHAnsi"/>
          <w:noProof/>
          <w:color w:val="auto"/>
        </w:rPr>
        <w:fldChar w:fldCharType="separate"/>
      </w:r>
      <w:r w:rsidR="00EC1E51">
        <w:rPr>
          <w:rFonts w:asciiTheme="majorHAnsi" w:hAnsiTheme="majorHAnsi" w:cstheme="majorHAnsi"/>
          <w:noProof/>
          <w:color w:val="auto"/>
        </w:rPr>
        <w:t>3</w:t>
      </w:r>
      <w:r w:rsidRPr="002275AD">
        <w:rPr>
          <w:rFonts w:asciiTheme="majorHAnsi" w:hAnsiTheme="majorHAnsi" w:cstheme="majorHAnsi"/>
          <w:noProof/>
          <w:color w:val="auto"/>
        </w:rPr>
        <w:fldChar w:fldCharType="end"/>
      </w:r>
      <w:r w:rsidR="00DA62A4" w:rsidRPr="002275AD">
        <w:rPr>
          <w:rFonts w:asciiTheme="majorHAnsi" w:hAnsiTheme="majorHAnsi" w:cstheme="majorHAnsi"/>
          <w:color w:val="auto"/>
        </w:rPr>
        <w:t xml:space="preserve">. ábra </w:t>
      </w:r>
      <w:r w:rsidR="00C60849" w:rsidRPr="002275AD">
        <w:rPr>
          <w:rFonts w:asciiTheme="majorHAnsi" w:hAnsiTheme="majorHAnsi" w:cstheme="majorHAnsi"/>
          <w:color w:val="auto"/>
        </w:rPr>
        <w:t>Pakli szerkesztés 2.</w:t>
      </w:r>
    </w:p>
    <w:p w14:paraId="371CA55F" w14:textId="55261D3A" w:rsidR="00E3701D" w:rsidRPr="00CD06BA" w:rsidRDefault="00A975AF" w:rsidP="00ED0DA4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A </w:t>
      </w:r>
      <w:r w:rsidR="00E3701D" w:rsidRPr="00A975AF">
        <w:rPr>
          <w:rFonts w:ascii="Courier New" w:hAnsi="Courier New" w:cs="Courier New"/>
        </w:rPr>
        <w:t>Bac</w:t>
      </w:r>
      <w:r w:rsidRPr="00A975AF">
        <w:rPr>
          <w:rFonts w:ascii="Courier New" w:hAnsi="Courier New" w:cs="Courier New"/>
        </w:rPr>
        <w:t>k</w:t>
      </w:r>
      <w:r w:rsidR="00E3701D" w:rsidRPr="00CD06BA">
        <w:rPr>
          <w:rFonts w:asciiTheme="majorHAnsi" w:hAnsiTheme="majorHAnsi" w:cstheme="majorHAnsi"/>
        </w:rPr>
        <w:t xml:space="preserve"> gombbal lehet visszalépni a főmenübe</w:t>
      </w:r>
      <w:r w:rsidR="00725DF9">
        <w:rPr>
          <w:rFonts w:asciiTheme="majorHAnsi" w:hAnsiTheme="majorHAnsi" w:cstheme="majorHAnsi"/>
        </w:rPr>
        <w:t xml:space="preserve"> (</w:t>
      </w:r>
      <w:r w:rsidR="00725DF9">
        <w:rPr>
          <w:rFonts w:asciiTheme="majorHAnsi" w:hAnsiTheme="majorHAnsi" w:cstheme="majorHAnsi"/>
          <w:i/>
        </w:rPr>
        <w:t>2.</w:t>
      </w:r>
      <w:r w:rsidR="00ED0DA4">
        <w:rPr>
          <w:rFonts w:asciiTheme="majorHAnsi" w:hAnsiTheme="majorHAnsi" w:cstheme="majorHAnsi"/>
          <w:i/>
        </w:rPr>
        <w:t xml:space="preserve"> </w:t>
      </w:r>
      <w:r w:rsidR="00725DF9">
        <w:rPr>
          <w:rFonts w:asciiTheme="majorHAnsi" w:hAnsiTheme="majorHAnsi" w:cstheme="majorHAnsi"/>
          <w:i/>
        </w:rPr>
        <w:t>ábra</w:t>
      </w:r>
      <w:r w:rsidR="00725DF9">
        <w:rPr>
          <w:rFonts w:asciiTheme="majorHAnsi" w:hAnsiTheme="majorHAnsi" w:cstheme="majorHAnsi"/>
        </w:rPr>
        <w:t>)</w:t>
      </w:r>
      <w:r w:rsidR="00E3701D" w:rsidRPr="00CD06BA">
        <w:rPr>
          <w:rFonts w:asciiTheme="majorHAnsi" w:hAnsiTheme="majorHAnsi" w:cstheme="majorHAnsi"/>
        </w:rPr>
        <w:t>. A sorok jobb oldalán találhatóak a számlálók</w:t>
      </w:r>
      <w:r w:rsidR="00485EB1">
        <w:rPr>
          <w:rFonts w:asciiTheme="majorHAnsi" w:hAnsiTheme="majorHAnsi" w:cstheme="majorHAnsi"/>
        </w:rPr>
        <w:t>,</w:t>
      </w:r>
      <w:r w:rsidR="00E3701D" w:rsidRPr="00CD06BA">
        <w:rPr>
          <w:rFonts w:asciiTheme="majorHAnsi" w:hAnsiTheme="majorHAnsi" w:cstheme="majorHAnsi"/>
        </w:rPr>
        <w:t xml:space="preserve"> </w:t>
      </w:r>
      <w:r w:rsidR="003C01D2">
        <w:rPr>
          <w:rFonts w:asciiTheme="majorHAnsi" w:hAnsiTheme="majorHAnsi" w:cstheme="majorHAnsi"/>
        </w:rPr>
        <w:t xml:space="preserve">amelyek azt </w:t>
      </w:r>
      <w:r w:rsidR="00E3701D" w:rsidRPr="00CD06BA">
        <w:rPr>
          <w:rFonts w:asciiTheme="majorHAnsi" w:hAnsiTheme="majorHAnsi" w:cstheme="majorHAnsi"/>
        </w:rPr>
        <w:t>mutatják hány darab kártya van az adott sorban.</w:t>
      </w:r>
    </w:p>
    <w:p w14:paraId="5C69E2F6" w14:textId="77777777" w:rsidR="00E3701D" w:rsidRPr="00CD06BA" w:rsidRDefault="00E3701D" w:rsidP="00ED0DA4">
      <w:pPr>
        <w:spacing w:line="360" w:lineRule="auto"/>
        <w:ind w:left="284"/>
        <w:jc w:val="both"/>
        <w:rPr>
          <w:rFonts w:asciiTheme="majorHAnsi" w:hAnsiTheme="majorHAnsi" w:cstheme="majorHAnsi"/>
        </w:rPr>
      </w:pPr>
    </w:p>
    <w:p w14:paraId="33A3287C" w14:textId="3319C1CB" w:rsidR="00F440CD" w:rsidRPr="00CD06BA" w:rsidRDefault="000270E0" w:rsidP="00ED0DA4">
      <w:pPr>
        <w:spacing w:line="360" w:lineRule="auto"/>
        <w:ind w:left="284"/>
        <w:jc w:val="both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Egyjátékos mód indítása</w:t>
      </w:r>
    </w:p>
    <w:p w14:paraId="756E7C31" w14:textId="74200B73" w:rsidR="00C60849" w:rsidRPr="00CD06BA" w:rsidRDefault="00ED0DA4" w:rsidP="00EE49AE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  <w:noProof/>
          <w:lang w:eastAsia="hu-HU"/>
        </w:rPr>
        <w:drawing>
          <wp:anchor distT="0" distB="0" distL="114300" distR="114300" simplePos="0" relativeHeight="251779584" behindDoc="0" locked="0" layoutInCell="1" allowOverlap="1" wp14:anchorId="5D76392C" wp14:editId="60F401A2">
            <wp:simplePos x="0" y="0"/>
            <wp:positionH relativeFrom="column">
              <wp:posOffset>189865</wp:posOffset>
            </wp:positionH>
            <wp:positionV relativeFrom="paragraph">
              <wp:posOffset>1544955</wp:posOffset>
            </wp:positionV>
            <wp:extent cx="5206365" cy="2506980"/>
            <wp:effectExtent l="0" t="0" r="0" b="762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1EFA" w:rsidRPr="00CD06BA">
        <w:rPr>
          <w:rFonts w:asciiTheme="majorHAnsi" w:hAnsiTheme="majorHAnsi" w:cstheme="majorHAnsi"/>
        </w:rPr>
        <w:t>A pakli szerke</w:t>
      </w:r>
      <w:r w:rsidR="00DA62A4">
        <w:rPr>
          <w:rFonts w:asciiTheme="majorHAnsi" w:hAnsiTheme="majorHAnsi" w:cstheme="majorHAnsi"/>
        </w:rPr>
        <w:t xml:space="preserve">sztése után elérhetővé válik a </w:t>
      </w:r>
      <w:r w:rsidR="00DA62A4" w:rsidRPr="00DA62A4">
        <w:rPr>
          <w:rFonts w:ascii="Courier New" w:hAnsi="Courier New" w:cs="Courier New"/>
        </w:rPr>
        <w:t>Start singleplayer</w:t>
      </w:r>
      <w:r w:rsidR="00C31EFA" w:rsidRPr="00CD06BA">
        <w:rPr>
          <w:rFonts w:asciiTheme="majorHAnsi" w:hAnsiTheme="majorHAnsi" w:cstheme="majorHAnsi"/>
        </w:rPr>
        <w:t xml:space="preserve"> gomb, ami a felhasználót a térképhez</w:t>
      </w:r>
      <w:r w:rsidR="00DA62A4">
        <w:rPr>
          <w:rFonts w:asciiTheme="majorHAnsi" w:hAnsiTheme="majorHAnsi" w:cstheme="majorHAnsi"/>
        </w:rPr>
        <w:t xml:space="preserve"> (</w:t>
      </w:r>
      <w:r w:rsidR="00DA62A4">
        <w:rPr>
          <w:rFonts w:asciiTheme="majorHAnsi" w:hAnsiTheme="majorHAnsi" w:cstheme="majorHAnsi"/>
          <w:i/>
        </w:rPr>
        <w:t>4. ábra</w:t>
      </w:r>
      <w:r w:rsidR="00DA62A4">
        <w:rPr>
          <w:rFonts w:asciiTheme="majorHAnsi" w:hAnsiTheme="majorHAnsi" w:cstheme="majorHAnsi"/>
        </w:rPr>
        <w:t>)</w:t>
      </w:r>
      <w:r w:rsidR="00C31EFA" w:rsidRPr="00CD06BA">
        <w:rPr>
          <w:rFonts w:asciiTheme="majorHAnsi" w:hAnsiTheme="majorHAnsi" w:cstheme="majorHAnsi"/>
        </w:rPr>
        <w:t xml:space="preserve"> viszi. Itt láthatja az egyjátékos módban melyik pálya következik, valamint kiválaszthatja a nehézségi szintet, ez lehet könnyű (</w:t>
      </w:r>
      <w:r w:rsidR="00C31EFA" w:rsidRPr="00DA62A4">
        <w:rPr>
          <w:rFonts w:ascii="Courier New" w:hAnsi="Courier New" w:cs="Courier New"/>
        </w:rPr>
        <w:t>Easy</w:t>
      </w:r>
      <w:r w:rsidR="00C31EFA" w:rsidRPr="00CD06BA">
        <w:rPr>
          <w:rFonts w:asciiTheme="majorHAnsi" w:hAnsiTheme="majorHAnsi" w:cstheme="majorHAnsi"/>
        </w:rPr>
        <w:t>), közepes (</w:t>
      </w:r>
      <w:r w:rsidR="00C31EFA" w:rsidRPr="00DA62A4">
        <w:rPr>
          <w:rFonts w:ascii="Courier New" w:hAnsi="Courier New" w:cs="Courier New"/>
        </w:rPr>
        <w:t>Medium</w:t>
      </w:r>
      <w:r w:rsidR="00C31EFA" w:rsidRPr="00CD06BA">
        <w:rPr>
          <w:rFonts w:asciiTheme="majorHAnsi" w:hAnsiTheme="majorHAnsi" w:cstheme="majorHAnsi"/>
        </w:rPr>
        <w:t>) és nehéz (</w:t>
      </w:r>
      <w:r w:rsidR="00C31EFA" w:rsidRPr="00DA62A4">
        <w:rPr>
          <w:rFonts w:ascii="Courier New" w:hAnsi="Courier New" w:cs="Courier New"/>
        </w:rPr>
        <w:t>Hard</w:t>
      </w:r>
      <w:r w:rsidR="00C31EFA" w:rsidRPr="00CD06BA">
        <w:rPr>
          <w:rFonts w:asciiTheme="majorHAnsi" w:hAnsiTheme="majorHAnsi" w:cstheme="majorHAnsi"/>
        </w:rPr>
        <w:t>),</w:t>
      </w:r>
      <w:r w:rsidR="00DA62A4">
        <w:rPr>
          <w:rFonts w:asciiTheme="majorHAnsi" w:hAnsiTheme="majorHAnsi" w:cstheme="majorHAnsi"/>
        </w:rPr>
        <w:t xml:space="preserve"> majd elindíthatja a játékot a </w:t>
      </w:r>
      <w:r w:rsidR="00DA62A4">
        <w:rPr>
          <w:rFonts w:ascii="Courier New" w:hAnsi="Courier New" w:cs="Courier New"/>
        </w:rPr>
        <w:t xml:space="preserve">Start </w:t>
      </w:r>
      <w:r w:rsidR="00DA62A4" w:rsidRPr="00DA62A4">
        <w:rPr>
          <w:rFonts w:ascii="Courier New" w:hAnsi="Courier New" w:cs="Courier New"/>
        </w:rPr>
        <w:t>game</w:t>
      </w:r>
      <w:r w:rsidR="00EE49AE">
        <w:rPr>
          <w:rFonts w:asciiTheme="majorHAnsi" w:hAnsiTheme="majorHAnsi" w:cstheme="majorHAnsi"/>
        </w:rPr>
        <w:t xml:space="preserve"> gombbal.</w:t>
      </w:r>
    </w:p>
    <w:p w14:paraId="5E1FC863" w14:textId="78B189A8" w:rsidR="00C60849" w:rsidRPr="002275AD" w:rsidRDefault="00BC76FE" w:rsidP="00ED0DA4">
      <w:pPr>
        <w:pStyle w:val="Caption"/>
        <w:spacing w:line="360" w:lineRule="auto"/>
        <w:ind w:firstLine="284"/>
        <w:jc w:val="both"/>
        <w:rPr>
          <w:rFonts w:asciiTheme="majorHAnsi" w:hAnsiTheme="majorHAnsi" w:cstheme="majorHAnsi"/>
          <w:color w:val="auto"/>
        </w:rPr>
      </w:pPr>
      <w:r w:rsidRPr="002275AD">
        <w:rPr>
          <w:rFonts w:asciiTheme="majorHAnsi" w:hAnsiTheme="majorHAnsi" w:cstheme="majorHAnsi"/>
          <w:noProof/>
          <w:color w:val="auto"/>
        </w:rPr>
        <w:fldChar w:fldCharType="begin"/>
      </w:r>
      <w:r w:rsidRPr="002275AD">
        <w:rPr>
          <w:rFonts w:asciiTheme="majorHAnsi" w:hAnsiTheme="majorHAnsi" w:cstheme="majorHAnsi"/>
          <w:noProof/>
          <w:color w:val="auto"/>
        </w:rPr>
        <w:instrText xml:space="preserve"> SEQ ábra \* ARABIC </w:instrText>
      </w:r>
      <w:r w:rsidRPr="002275AD">
        <w:rPr>
          <w:rFonts w:asciiTheme="majorHAnsi" w:hAnsiTheme="majorHAnsi" w:cstheme="majorHAnsi"/>
          <w:noProof/>
          <w:color w:val="auto"/>
        </w:rPr>
        <w:fldChar w:fldCharType="separate"/>
      </w:r>
      <w:r w:rsidR="00EC1E51">
        <w:rPr>
          <w:rFonts w:asciiTheme="majorHAnsi" w:hAnsiTheme="majorHAnsi" w:cstheme="majorHAnsi"/>
          <w:noProof/>
          <w:color w:val="auto"/>
        </w:rPr>
        <w:t>4</w:t>
      </w:r>
      <w:r w:rsidRPr="002275AD">
        <w:rPr>
          <w:rFonts w:asciiTheme="majorHAnsi" w:hAnsiTheme="majorHAnsi" w:cstheme="majorHAnsi"/>
          <w:noProof/>
          <w:color w:val="auto"/>
        </w:rPr>
        <w:fldChar w:fldCharType="end"/>
      </w:r>
      <w:r w:rsidR="00DA62A4" w:rsidRPr="002275AD">
        <w:rPr>
          <w:rFonts w:asciiTheme="majorHAnsi" w:hAnsiTheme="majorHAnsi" w:cstheme="majorHAnsi"/>
          <w:color w:val="auto"/>
        </w:rPr>
        <w:t>. ábra</w:t>
      </w:r>
      <w:r w:rsidR="00C60849" w:rsidRPr="002275AD">
        <w:rPr>
          <w:rFonts w:asciiTheme="majorHAnsi" w:hAnsiTheme="majorHAnsi" w:cstheme="majorHAnsi"/>
          <w:color w:val="auto"/>
        </w:rPr>
        <w:t xml:space="preserve"> Egyjátékos mód indítása</w:t>
      </w:r>
    </w:p>
    <w:p w14:paraId="43C0CB70" w14:textId="0479BD53" w:rsidR="00C31EFA" w:rsidRPr="00CD06BA" w:rsidRDefault="00DA62A4" w:rsidP="00ED0DA4">
      <w:pPr>
        <w:spacing w:line="360" w:lineRule="auto"/>
        <w:ind w:firstLine="284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DA62A4">
        <w:rPr>
          <w:rFonts w:ascii="Courier New" w:hAnsi="Courier New" w:cs="Courier New"/>
        </w:rPr>
        <w:t>Back</w:t>
      </w:r>
      <w:r w:rsidR="00C31EFA" w:rsidRPr="00CD06BA">
        <w:rPr>
          <w:rFonts w:asciiTheme="majorHAnsi" w:hAnsiTheme="majorHAnsi" w:cstheme="majorHAnsi"/>
        </w:rPr>
        <w:t xml:space="preserve"> gomb a főmenübe viszi vissza a felhasználót.</w:t>
      </w:r>
    </w:p>
    <w:p w14:paraId="4594EAA7" w14:textId="77777777" w:rsidR="00CA5556" w:rsidRPr="00CD06BA" w:rsidRDefault="00CA5556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342F9B28" w14:textId="035119E6" w:rsidR="00F440CD" w:rsidRPr="00CD06BA" w:rsidRDefault="000270E0" w:rsidP="006F147E">
      <w:pPr>
        <w:spacing w:line="360" w:lineRule="auto"/>
        <w:ind w:left="284"/>
        <w:jc w:val="both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Többjátékos mód indítása</w:t>
      </w:r>
    </w:p>
    <w:p w14:paraId="14F2E634" w14:textId="0178D269" w:rsidR="00C71A3A" w:rsidRPr="00CD06BA" w:rsidRDefault="00D815C1" w:rsidP="006F147E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Többjátékos módot a </w:t>
      </w:r>
      <w:r w:rsidRPr="00D815C1">
        <w:rPr>
          <w:rFonts w:ascii="Courier New" w:hAnsi="Courier New" w:cs="Courier New"/>
        </w:rPr>
        <w:t>Start MultiPlayer</w:t>
      </w:r>
      <w:r w:rsidR="00C71A3A" w:rsidRPr="00CD06BA">
        <w:rPr>
          <w:rFonts w:asciiTheme="majorHAnsi" w:hAnsiTheme="majorHAnsi" w:cstheme="majorHAnsi"/>
        </w:rPr>
        <w:t xml:space="preserve"> gombbal lehet indítani, ekkor</w:t>
      </w:r>
      <w:r>
        <w:rPr>
          <w:rFonts w:asciiTheme="majorHAnsi" w:hAnsiTheme="majorHAnsi" w:cstheme="majorHAnsi"/>
        </w:rPr>
        <w:t xml:space="preserve"> megjelenik a játéktábla (</w:t>
      </w:r>
      <w:r>
        <w:rPr>
          <w:rFonts w:asciiTheme="majorHAnsi" w:hAnsiTheme="majorHAnsi" w:cstheme="majorHAnsi"/>
          <w:i/>
        </w:rPr>
        <w:t>5. ábra</w:t>
      </w:r>
      <w:r>
        <w:rPr>
          <w:rFonts w:asciiTheme="majorHAnsi" w:hAnsiTheme="majorHAnsi" w:cstheme="majorHAnsi"/>
        </w:rPr>
        <w:t>)</w:t>
      </w:r>
      <w:r w:rsidR="00C71A3A" w:rsidRPr="00CD06BA">
        <w:rPr>
          <w:rFonts w:asciiTheme="majorHAnsi" w:hAnsiTheme="majorHAnsi" w:cstheme="majorHAnsi"/>
        </w:rPr>
        <w:t>, ahol várni kell a másik játékos csatlakozására. Ha mindkét játékos csatlakozott elkezdődik a játék</w:t>
      </w:r>
      <w:r w:rsidR="0099126C">
        <w:rPr>
          <w:rFonts w:asciiTheme="majorHAnsi" w:hAnsiTheme="majorHAnsi" w:cstheme="majorHAnsi"/>
        </w:rPr>
        <w:t>.</w:t>
      </w:r>
    </w:p>
    <w:p w14:paraId="425FC96A" w14:textId="487498CC" w:rsidR="00CA5556" w:rsidRDefault="00CA5556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3C1696C3" w14:textId="49A289B6" w:rsidR="006F147E" w:rsidRDefault="006F147E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7B89E0E8" w14:textId="77777777" w:rsidR="006F147E" w:rsidRPr="00CD06BA" w:rsidRDefault="006F147E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2603E184" w14:textId="1C7AC72B" w:rsidR="00F440CD" w:rsidRPr="00CD06BA" w:rsidRDefault="00F440CD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lastRenderedPageBreak/>
        <w:t>Többját</w:t>
      </w:r>
      <w:r w:rsidR="00CA5556" w:rsidRPr="00CD06BA">
        <w:rPr>
          <w:rFonts w:asciiTheme="majorHAnsi" w:hAnsiTheme="majorHAnsi" w:cstheme="majorHAnsi"/>
          <w:b/>
        </w:rPr>
        <w:t>é</w:t>
      </w:r>
      <w:r w:rsidR="000270E0">
        <w:rPr>
          <w:rFonts w:asciiTheme="majorHAnsi" w:hAnsiTheme="majorHAnsi" w:cstheme="majorHAnsi"/>
          <w:b/>
        </w:rPr>
        <w:t>kos módhoz való csatlakozás</w:t>
      </w:r>
    </w:p>
    <w:p w14:paraId="106D2ED7" w14:textId="0C7AEFF9" w:rsidR="00F440CD" w:rsidRPr="00CD06BA" w:rsidRDefault="00CA5556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Csatlakozni akkor lehet egy játékhoz</w:t>
      </w:r>
      <w:r w:rsidR="00321D4C">
        <w:rPr>
          <w:rFonts w:asciiTheme="majorHAnsi" w:hAnsiTheme="majorHAnsi" w:cstheme="majorHAnsi"/>
        </w:rPr>
        <w:t>,</w:t>
      </w:r>
      <w:r w:rsidRPr="00CD06BA">
        <w:rPr>
          <w:rFonts w:asciiTheme="majorHAnsi" w:hAnsiTheme="majorHAnsi" w:cstheme="majorHAnsi"/>
        </w:rPr>
        <w:t xml:space="preserve"> ha az előtte létre lett hozva</w:t>
      </w:r>
      <w:r w:rsidR="006F147E">
        <w:rPr>
          <w:rFonts w:asciiTheme="majorHAnsi" w:hAnsiTheme="majorHAnsi" w:cstheme="majorHAnsi"/>
        </w:rPr>
        <w:t xml:space="preserve">, ezt a </w:t>
      </w:r>
      <w:r w:rsidR="006F147E">
        <w:rPr>
          <w:rFonts w:ascii="Courier New" w:hAnsi="Courier New" w:cs="Courier New"/>
        </w:rPr>
        <w:t>Join </w:t>
      </w:r>
      <w:r w:rsidR="006F147E" w:rsidRPr="006F147E">
        <w:rPr>
          <w:rFonts w:ascii="Courier New" w:hAnsi="Courier New" w:cs="Courier New"/>
        </w:rPr>
        <w:t>MultiPlayer</w:t>
      </w:r>
      <w:r w:rsidR="006F147E">
        <w:rPr>
          <w:rFonts w:ascii="Courier New" w:hAnsi="Courier New" w:cs="Courier New"/>
        </w:rPr>
        <w:t>.</w:t>
      </w:r>
      <w:r w:rsidRPr="00CD06BA">
        <w:rPr>
          <w:rFonts w:asciiTheme="majorHAnsi" w:hAnsiTheme="majorHAnsi" w:cstheme="majorHAnsi"/>
        </w:rPr>
        <w:t xml:space="preserve"> Ilyenkor egyből a játék felületére kerül a felhasználó.</w:t>
      </w:r>
    </w:p>
    <w:p w14:paraId="36822511" w14:textId="39D4BC6A" w:rsidR="00CA5556" w:rsidRPr="00CD06BA" w:rsidRDefault="00CA5556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314D1409" w14:textId="470FEFFF" w:rsidR="00CA5556" w:rsidRPr="00CD06BA" w:rsidRDefault="006F147E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A játék irányí</w:t>
      </w:r>
      <w:r w:rsidR="000270E0">
        <w:rPr>
          <w:rFonts w:asciiTheme="majorHAnsi" w:hAnsiTheme="majorHAnsi" w:cstheme="majorHAnsi"/>
          <w:b/>
        </w:rPr>
        <w:t>tása</w:t>
      </w:r>
    </w:p>
    <w:p w14:paraId="329B7136" w14:textId="0B0F9896" w:rsidR="002C4C98" w:rsidRPr="00CD06BA" w:rsidRDefault="005938DA" w:rsidP="006F147E">
      <w:pPr>
        <w:spacing w:line="360" w:lineRule="auto"/>
        <w:jc w:val="both"/>
        <w:rPr>
          <w:rFonts w:asciiTheme="majorHAnsi" w:hAnsiTheme="majorHAnsi" w:cstheme="majorHAnsi"/>
        </w:rPr>
      </w:pPr>
      <w:r w:rsidRPr="00BB7639">
        <w:rPr>
          <w:rFonts w:asciiTheme="majorHAnsi" w:hAnsiTheme="majorHAnsi" w:cstheme="majorHAnsi"/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632128" behindDoc="0" locked="0" layoutInCell="1" allowOverlap="1" wp14:anchorId="705D6969" wp14:editId="0BEF9812">
                <wp:simplePos x="0" y="0"/>
                <wp:positionH relativeFrom="column">
                  <wp:posOffset>5113952</wp:posOffset>
                </wp:positionH>
                <wp:positionV relativeFrom="paragraph">
                  <wp:posOffset>2296329</wp:posOffset>
                </wp:positionV>
                <wp:extent cx="259715" cy="251460"/>
                <wp:effectExtent l="0" t="0" r="26035" b="15240"/>
                <wp:wrapSquare wrapText="bothSides"/>
                <wp:docPr id="5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715" cy="25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DBE8ED" w14:textId="156D8C93" w:rsidR="002275AD" w:rsidRDefault="002275AD">
                            <w:r>
                              <w:t>5</w:t>
                            </w:r>
                            <w:r w:rsidRPr="005938DA">
                              <w:rPr>
                                <w:rFonts w:asciiTheme="majorHAnsi" w:hAnsiTheme="majorHAnsi" w:cstheme="majorHAnsi"/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i/>
                              </w:rPr>
                              <w:t>ábra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left:0;text-align:left;margin-left:402.65pt;margin-top:180.8pt;width:20.45pt;height:19.8pt;z-index:251632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">
                <v:textbox>
                  <w:txbxContent>
                    <w:p w14:paraId="08DBE8ED" w14:textId="156D8C93" w:rsidR="002275AD" w:rsidRDefault="002275AD">
                      <w:r>
                        <w:t>5</w:t>
                      </w:r>
                      <w:r w:rsidRPr="005938DA">
                        <w:rPr>
                          <w:rFonts w:asciiTheme="majorHAnsi" w:hAnsiTheme="majorHAnsi" w:cstheme="majorHAnsi"/>
                          <w:i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i/>
                        </w:rPr>
                        <w:t>ábra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B7639">
        <w:rPr>
          <w:rFonts w:asciiTheme="majorHAnsi" w:hAnsiTheme="majorHAnsi" w:cstheme="majorHAnsi"/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624960" behindDoc="0" locked="0" layoutInCell="1" allowOverlap="1" wp14:anchorId="433A1E7C" wp14:editId="01A99374">
                <wp:simplePos x="0" y="0"/>
                <wp:positionH relativeFrom="column">
                  <wp:posOffset>4166491</wp:posOffset>
                </wp:positionH>
                <wp:positionV relativeFrom="paragraph">
                  <wp:posOffset>2255083</wp:posOffset>
                </wp:positionV>
                <wp:extent cx="259715" cy="251460"/>
                <wp:effectExtent l="0" t="0" r="26035" b="15240"/>
                <wp:wrapSquare wrapText="bothSides"/>
                <wp:docPr id="55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715" cy="25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CE254A" w14:textId="681D17AA" w:rsidR="002275AD" w:rsidRDefault="002275AD">
                            <w:r>
                              <w:t>4</w:t>
                            </w:r>
                            <w:r w:rsidRPr="005938DA">
                              <w:rPr>
                                <w:rFonts w:asciiTheme="majorHAnsi" w:hAnsiTheme="majorHAnsi" w:cstheme="majorHAnsi"/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i/>
                              </w:rPr>
                              <w:t>ábra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328.05pt;margin-top:177.55pt;width:20.45pt;height:19.8pt;z-index:251624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">
                <v:textbox>
                  <w:txbxContent>
                    <w:p w14:paraId="2DCE254A" w14:textId="681D17AA" w:rsidR="002275AD" w:rsidRDefault="002275AD">
                      <w:r>
                        <w:t>4</w:t>
                      </w:r>
                      <w:r w:rsidRPr="005938DA">
                        <w:rPr>
                          <w:rFonts w:asciiTheme="majorHAnsi" w:hAnsiTheme="majorHAnsi" w:cstheme="majorHAnsi"/>
                          <w:i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i/>
                        </w:rPr>
                        <w:t>ábra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B7639">
        <w:rPr>
          <w:rFonts w:asciiTheme="majorHAnsi" w:hAnsiTheme="majorHAnsi" w:cstheme="majorHAnsi"/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617792" behindDoc="0" locked="0" layoutInCell="1" allowOverlap="1" wp14:anchorId="25A53575" wp14:editId="618A835C">
                <wp:simplePos x="0" y="0"/>
                <wp:positionH relativeFrom="column">
                  <wp:posOffset>-10929</wp:posOffset>
                </wp:positionH>
                <wp:positionV relativeFrom="paragraph">
                  <wp:posOffset>2254652</wp:posOffset>
                </wp:positionV>
                <wp:extent cx="259715" cy="251460"/>
                <wp:effectExtent l="0" t="0" r="26035" b="15240"/>
                <wp:wrapSquare wrapText="bothSides"/>
                <wp:docPr id="53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715" cy="25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3DBEA8" w14:textId="783F6C46" w:rsidR="002275AD" w:rsidRDefault="002275AD">
                            <w:r>
                              <w:t>3</w:t>
                            </w:r>
                            <w:r w:rsidRPr="005938DA">
                              <w:rPr>
                                <w:rFonts w:asciiTheme="majorHAnsi" w:hAnsiTheme="majorHAnsi" w:cstheme="majorHAnsi"/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i/>
                              </w:rPr>
                              <w:t>ábra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-.85pt;margin-top:177.55pt;width:20.45pt;height:19.8pt;z-index:251617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">
                <v:textbox>
                  <w:txbxContent>
                    <w:p w14:paraId="513DBEA8" w14:textId="783F6C46" w:rsidR="002275AD" w:rsidRDefault="002275AD">
                      <w:r>
                        <w:t>3</w:t>
                      </w:r>
                      <w:r w:rsidRPr="005938DA">
                        <w:rPr>
                          <w:rFonts w:asciiTheme="majorHAnsi" w:hAnsiTheme="majorHAnsi" w:cstheme="majorHAnsi"/>
                          <w:i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i/>
                        </w:rPr>
                        <w:t>ábra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B7639">
        <w:rPr>
          <w:rFonts w:asciiTheme="majorHAnsi" w:hAnsiTheme="majorHAnsi" w:cstheme="majorHAnsi"/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815424" behindDoc="0" locked="0" layoutInCell="1" allowOverlap="1" wp14:anchorId="5C7713C7" wp14:editId="19DE3F6F">
                <wp:simplePos x="0" y="0"/>
                <wp:positionH relativeFrom="column">
                  <wp:posOffset>5079680</wp:posOffset>
                </wp:positionH>
                <wp:positionV relativeFrom="paragraph">
                  <wp:posOffset>2983760</wp:posOffset>
                </wp:positionV>
                <wp:extent cx="259715" cy="251460"/>
                <wp:effectExtent l="0" t="0" r="26035" b="15240"/>
                <wp:wrapSquare wrapText="bothSides"/>
                <wp:docPr id="49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715" cy="25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B3F0F3" w14:textId="77777777" w:rsidR="002275AD" w:rsidRDefault="002275AD">
                            <w:r>
                              <w:t>2</w:t>
                            </w:r>
                          </w:p>
                          <w:p w14:paraId="256B04D0" w14:textId="505A3BC6" w:rsidR="002275AD" w:rsidRDefault="002275AD">
                            <w:r w:rsidRPr="005938DA">
                              <w:rPr>
                                <w:rFonts w:asciiTheme="majorHAnsi" w:hAnsiTheme="majorHAnsi" w:cstheme="majorHAnsi"/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i/>
                              </w:rPr>
                              <w:t>ábra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399.95pt;margin-top:234.95pt;width:20.45pt;height:19.8pt;z-index:251815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">
                <v:textbox>
                  <w:txbxContent>
                    <w:p w14:paraId="30B3F0F3" w14:textId="77777777" w:rsidR="002275AD" w:rsidRDefault="002275AD">
                      <w:r>
                        <w:t>2</w:t>
                      </w:r>
                    </w:p>
                    <w:p w14:paraId="256B04D0" w14:textId="505A3BC6" w:rsidR="002275AD" w:rsidRDefault="002275AD">
                      <w:r w:rsidRPr="005938DA">
                        <w:rPr>
                          <w:rFonts w:asciiTheme="majorHAnsi" w:hAnsiTheme="majorHAnsi" w:cstheme="majorHAnsi"/>
                          <w:i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i/>
                        </w:rPr>
                        <w:t>ábra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D06BA">
        <w:rPr>
          <w:rFonts w:asciiTheme="majorHAnsi" w:hAnsiTheme="majorHAnsi" w:cstheme="majorHAnsi"/>
          <w:noProof/>
          <w:lang w:eastAsia="hu-HU"/>
        </w:rPr>
        <w:drawing>
          <wp:anchor distT="0" distB="0" distL="114300" distR="114300" simplePos="0" relativeHeight="251410943" behindDoc="0" locked="0" layoutInCell="1" allowOverlap="1" wp14:anchorId="58E24441" wp14:editId="49343E5C">
            <wp:simplePos x="0" y="0"/>
            <wp:positionH relativeFrom="column">
              <wp:posOffset>-2540</wp:posOffset>
            </wp:positionH>
            <wp:positionV relativeFrom="paragraph">
              <wp:posOffset>1290955</wp:posOffset>
            </wp:positionV>
            <wp:extent cx="5403215" cy="2592070"/>
            <wp:effectExtent l="0" t="0" r="6985" b="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7639" w:rsidRPr="00BB7639">
        <w:rPr>
          <w:rFonts w:asciiTheme="majorHAnsi" w:hAnsiTheme="majorHAnsi" w:cstheme="majorHAnsi"/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804160" behindDoc="0" locked="0" layoutInCell="1" allowOverlap="1" wp14:anchorId="349A6693" wp14:editId="38031926">
                <wp:simplePos x="0" y="0"/>
                <wp:positionH relativeFrom="column">
                  <wp:posOffset>3394780</wp:posOffset>
                </wp:positionH>
                <wp:positionV relativeFrom="paragraph">
                  <wp:posOffset>2255619</wp:posOffset>
                </wp:positionV>
                <wp:extent cx="259715" cy="251460"/>
                <wp:effectExtent l="0" t="0" r="26035" b="1524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715" cy="25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BDCEEA" w14:textId="68548B5D" w:rsidR="002275AD" w:rsidRDefault="002275AD">
                            <w:r>
                              <w:t>1</w:t>
                            </w:r>
                            <w:r w:rsidRPr="005938DA">
                              <w:rPr>
                                <w:rFonts w:asciiTheme="majorHAnsi" w:hAnsiTheme="majorHAnsi" w:cstheme="majorHAnsi"/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i/>
                              </w:rPr>
                              <w:t>ábra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267.3pt;margin-top:177.6pt;width:20.45pt;height:19.8pt;z-index:251804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">
                <v:textbox>
                  <w:txbxContent>
                    <w:p w14:paraId="07BDCEEA" w14:textId="68548B5D" w:rsidR="002275AD" w:rsidRDefault="002275AD">
                      <w:r>
                        <w:t>1</w:t>
                      </w:r>
                      <w:r w:rsidRPr="005938DA">
                        <w:rPr>
                          <w:rFonts w:asciiTheme="majorHAnsi" w:hAnsiTheme="majorHAnsi" w:cstheme="majorHAnsi"/>
                          <w:i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i/>
                        </w:rPr>
                        <w:t>ábra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A5556" w:rsidRPr="00CD06BA">
        <w:rPr>
          <w:rFonts w:asciiTheme="majorHAnsi" w:hAnsiTheme="majorHAnsi" w:cstheme="majorHAnsi"/>
        </w:rPr>
        <w:t>Amikor a játékoson van a sor</w:t>
      </w:r>
      <w:r w:rsidR="00321D4C">
        <w:rPr>
          <w:rFonts w:asciiTheme="majorHAnsi" w:hAnsiTheme="majorHAnsi" w:cstheme="majorHAnsi"/>
        </w:rPr>
        <w:t>,</w:t>
      </w:r>
      <w:r w:rsidR="00CA5556" w:rsidRPr="00CD06BA">
        <w:rPr>
          <w:rFonts w:asciiTheme="majorHAnsi" w:hAnsiTheme="majorHAnsi" w:cstheme="majorHAnsi"/>
        </w:rPr>
        <w:t xml:space="preserve"> hogy rakjon lapot, elérhetővé vál</w:t>
      </w:r>
      <w:r w:rsidR="00DD47CD" w:rsidRPr="00CD06BA">
        <w:rPr>
          <w:rFonts w:asciiTheme="majorHAnsi" w:hAnsiTheme="majorHAnsi" w:cstheme="majorHAnsi"/>
        </w:rPr>
        <w:t>nak</w:t>
      </w:r>
      <w:r w:rsidR="00CA5556" w:rsidRPr="00CD06BA">
        <w:rPr>
          <w:rFonts w:asciiTheme="majorHAnsi" w:hAnsiTheme="majorHAnsi" w:cstheme="majorHAnsi"/>
        </w:rPr>
        <w:t xml:space="preserve"> a</w:t>
      </w:r>
      <w:r w:rsidR="006F147E">
        <w:rPr>
          <w:rFonts w:asciiTheme="majorHAnsi" w:hAnsiTheme="majorHAnsi" w:cstheme="majorHAnsi"/>
        </w:rPr>
        <w:t xml:space="preserve"> </w:t>
      </w:r>
      <w:r w:rsidR="006F147E" w:rsidRPr="006F147E">
        <w:rPr>
          <w:rFonts w:ascii="Courier New" w:hAnsi="Courier New" w:cs="Courier New"/>
        </w:rPr>
        <w:t>Pass</w:t>
      </w:r>
      <w:r w:rsidR="006F147E">
        <w:rPr>
          <w:rFonts w:asciiTheme="majorHAnsi" w:hAnsiTheme="majorHAnsi" w:cstheme="majorHAnsi"/>
        </w:rPr>
        <w:t xml:space="preserve"> és a </w:t>
      </w:r>
      <w:r w:rsidR="006F147E" w:rsidRPr="006F147E">
        <w:rPr>
          <w:rFonts w:ascii="Courier New" w:hAnsi="Courier New" w:cs="Courier New"/>
        </w:rPr>
        <w:t>Place</w:t>
      </w:r>
      <w:r w:rsidR="00DD47CD" w:rsidRPr="00CD06BA">
        <w:rPr>
          <w:rFonts w:asciiTheme="majorHAnsi" w:hAnsiTheme="majorHAnsi" w:cstheme="majorHAnsi"/>
        </w:rPr>
        <w:t xml:space="preserve"> gombok. Egy kártyát kiválasztva a paklib</w:t>
      </w:r>
      <w:r w:rsidR="0099126C">
        <w:rPr>
          <w:rFonts w:asciiTheme="majorHAnsi" w:hAnsiTheme="majorHAnsi" w:cstheme="majorHAnsi"/>
        </w:rPr>
        <w:t>ó</w:t>
      </w:r>
      <w:r w:rsidR="00DD47CD" w:rsidRPr="00CD06BA">
        <w:rPr>
          <w:rFonts w:asciiTheme="majorHAnsi" w:hAnsiTheme="majorHAnsi" w:cstheme="majorHAnsi"/>
        </w:rPr>
        <w:t xml:space="preserve">l, a képernyő legalján </w:t>
      </w:r>
      <w:r w:rsidR="0099126C">
        <w:rPr>
          <w:rFonts w:asciiTheme="majorHAnsi" w:hAnsiTheme="majorHAnsi" w:cstheme="majorHAnsi"/>
        </w:rPr>
        <w:t>lévő</w:t>
      </w:r>
      <w:r w:rsidR="0099126C" w:rsidRPr="00CD06BA">
        <w:rPr>
          <w:rFonts w:asciiTheme="majorHAnsi" w:hAnsiTheme="majorHAnsi" w:cstheme="majorHAnsi"/>
        </w:rPr>
        <w:t xml:space="preserve"> </w:t>
      </w:r>
      <w:r w:rsidR="006F147E" w:rsidRPr="006F147E">
        <w:rPr>
          <w:rFonts w:ascii="Courier New" w:hAnsi="Courier New" w:cs="Courier New"/>
        </w:rPr>
        <w:t>Place</w:t>
      </w:r>
      <w:r w:rsidR="006F147E">
        <w:rPr>
          <w:rFonts w:asciiTheme="majorHAnsi" w:hAnsiTheme="majorHAnsi" w:cstheme="majorHAnsi"/>
        </w:rPr>
        <w:t xml:space="preserve"> gombbal tehetjük le, ill</w:t>
      </w:r>
      <w:r w:rsidR="00DD47CD" w:rsidRPr="00CD06BA">
        <w:rPr>
          <w:rFonts w:asciiTheme="majorHAnsi" w:hAnsiTheme="majorHAnsi" w:cstheme="majorHAnsi"/>
        </w:rPr>
        <w:t>e</w:t>
      </w:r>
      <w:r w:rsidR="006F147E">
        <w:rPr>
          <w:rFonts w:asciiTheme="majorHAnsi" w:hAnsiTheme="majorHAnsi" w:cstheme="majorHAnsi"/>
        </w:rPr>
        <w:t>t</w:t>
      </w:r>
      <w:r w:rsidR="00DD47CD" w:rsidRPr="00CD06BA">
        <w:rPr>
          <w:rFonts w:asciiTheme="majorHAnsi" w:hAnsiTheme="majorHAnsi" w:cstheme="majorHAnsi"/>
        </w:rPr>
        <w:t>ve a kártyára való dupla kattintá</w:t>
      </w:r>
      <w:r w:rsidR="006F147E">
        <w:rPr>
          <w:rFonts w:asciiTheme="majorHAnsi" w:hAnsiTheme="majorHAnsi" w:cstheme="majorHAnsi"/>
        </w:rPr>
        <w:t xml:space="preserve">ssal. A </w:t>
      </w:r>
      <w:r w:rsidR="006F147E" w:rsidRPr="006F147E">
        <w:rPr>
          <w:rFonts w:ascii="Courier New" w:hAnsi="Courier New" w:cs="Courier New"/>
        </w:rPr>
        <w:t>Pass</w:t>
      </w:r>
      <w:r w:rsidR="00DD47CD" w:rsidRPr="00CD06BA">
        <w:rPr>
          <w:rFonts w:asciiTheme="majorHAnsi" w:hAnsiTheme="majorHAnsi" w:cstheme="majorHAnsi"/>
        </w:rPr>
        <w:t xml:space="preserve"> gombbal lehet passzolni, ebben az esetben a kör végéig nem rakhatunk le új lapot.</w:t>
      </w:r>
    </w:p>
    <w:p w14:paraId="38D14848" w14:textId="2F528E74" w:rsidR="002C4C98" w:rsidRPr="002275AD" w:rsidRDefault="002C4C98" w:rsidP="007C20C4">
      <w:pPr>
        <w:pStyle w:val="Caption"/>
        <w:spacing w:line="360" w:lineRule="auto"/>
        <w:jc w:val="both"/>
        <w:rPr>
          <w:rFonts w:asciiTheme="majorHAnsi" w:hAnsiTheme="majorHAnsi" w:cstheme="majorHAnsi"/>
          <w:color w:val="auto"/>
        </w:rPr>
      </w:pPr>
      <w:r w:rsidRPr="002275AD">
        <w:rPr>
          <w:rFonts w:asciiTheme="majorHAnsi" w:hAnsiTheme="majorHAnsi" w:cstheme="majorHAnsi"/>
          <w:color w:val="auto"/>
        </w:rPr>
        <w:fldChar w:fldCharType="begin"/>
      </w:r>
      <w:r w:rsidRPr="002275AD">
        <w:rPr>
          <w:rFonts w:asciiTheme="majorHAnsi" w:hAnsiTheme="majorHAnsi" w:cstheme="majorHAnsi"/>
          <w:color w:val="auto"/>
        </w:rPr>
        <w:instrText xml:space="preserve"> SEQ ábra \* ARABIC </w:instrText>
      </w:r>
      <w:r w:rsidRPr="002275AD">
        <w:rPr>
          <w:rFonts w:asciiTheme="majorHAnsi" w:hAnsiTheme="majorHAnsi" w:cstheme="majorHAnsi"/>
          <w:color w:val="auto"/>
        </w:rPr>
        <w:fldChar w:fldCharType="separate"/>
      </w:r>
      <w:r w:rsidR="00EC1E51">
        <w:rPr>
          <w:rFonts w:asciiTheme="majorHAnsi" w:hAnsiTheme="majorHAnsi" w:cstheme="majorHAnsi"/>
          <w:noProof/>
          <w:color w:val="auto"/>
        </w:rPr>
        <w:t>5</w:t>
      </w:r>
      <w:r w:rsidRPr="002275AD">
        <w:rPr>
          <w:rFonts w:asciiTheme="majorHAnsi" w:hAnsiTheme="majorHAnsi" w:cstheme="majorHAnsi"/>
          <w:color w:val="auto"/>
        </w:rPr>
        <w:fldChar w:fldCharType="end"/>
      </w:r>
      <w:r w:rsidR="00D815C1" w:rsidRPr="002275AD">
        <w:rPr>
          <w:rFonts w:asciiTheme="majorHAnsi" w:hAnsiTheme="majorHAnsi" w:cstheme="majorHAnsi"/>
          <w:color w:val="auto"/>
        </w:rPr>
        <w:t xml:space="preserve">. ábra </w:t>
      </w:r>
      <w:r w:rsidRPr="002275AD">
        <w:rPr>
          <w:rFonts w:asciiTheme="majorHAnsi" w:hAnsiTheme="majorHAnsi" w:cstheme="majorHAnsi"/>
          <w:noProof/>
          <w:color w:val="auto"/>
        </w:rPr>
        <w:t>A játék irányítása</w:t>
      </w:r>
    </w:p>
    <w:p w14:paraId="15E3730C" w14:textId="021C97A7" w:rsidR="00DD47CD" w:rsidRPr="00CD06BA" w:rsidRDefault="00DD47CD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A lerakott lapok a képernyő közepén található sorokban</w:t>
      </w:r>
      <w:r w:rsidR="005938DA">
        <w:rPr>
          <w:rFonts w:asciiTheme="majorHAnsi" w:hAnsiTheme="majorHAnsi" w:cstheme="majorHAnsi"/>
        </w:rPr>
        <w:t xml:space="preserve"> (</w:t>
      </w:r>
      <w:r w:rsidR="005938DA">
        <w:rPr>
          <w:rFonts w:asciiTheme="majorHAnsi" w:hAnsiTheme="majorHAnsi" w:cstheme="majorHAnsi"/>
          <w:i/>
        </w:rPr>
        <w:t>5. ábra, 1</w:t>
      </w:r>
      <w:r w:rsidR="005938DA">
        <w:rPr>
          <w:rFonts w:asciiTheme="majorHAnsi" w:hAnsiTheme="majorHAnsi" w:cstheme="majorHAnsi"/>
        </w:rPr>
        <w:t>)</w:t>
      </w:r>
      <w:r w:rsidRPr="00CD06BA">
        <w:rPr>
          <w:rFonts w:asciiTheme="majorHAnsi" w:hAnsiTheme="majorHAnsi" w:cstheme="majorHAnsi"/>
        </w:rPr>
        <w:t>, a speciális lapok a jobb oldalon található sorban</w:t>
      </w:r>
      <w:r w:rsidR="005938DA">
        <w:rPr>
          <w:rFonts w:asciiTheme="majorHAnsi" w:hAnsiTheme="majorHAnsi" w:cstheme="majorHAnsi"/>
        </w:rPr>
        <w:t xml:space="preserve"> (</w:t>
      </w:r>
      <w:r w:rsidR="005938DA">
        <w:rPr>
          <w:rFonts w:asciiTheme="majorHAnsi" w:hAnsiTheme="majorHAnsi" w:cstheme="majorHAnsi"/>
          <w:i/>
        </w:rPr>
        <w:t>5. ábra, 2</w:t>
      </w:r>
      <w:r w:rsidR="005938DA">
        <w:rPr>
          <w:rFonts w:asciiTheme="majorHAnsi" w:hAnsiTheme="majorHAnsi" w:cstheme="majorHAnsi"/>
        </w:rPr>
        <w:t>)</w:t>
      </w:r>
      <w:r w:rsidRPr="00CD06BA">
        <w:rPr>
          <w:rFonts w:asciiTheme="majorHAnsi" w:hAnsiTheme="majorHAnsi" w:cstheme="majorHAnsi"/>
        </w:rPr>
        <w:t xml:space="preserve"> jelennek meg.</w:t>
      </w:r>
    </w:p>
    <w:p w14:paraId="0C8EDF15" w14:textId="78A1979B" w:rsidR="00DD47CD" w:rsidRPr="00CD06BA" w:rsidRDefault="00DD47CD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A játék tábla bal oldalán találhatóak a számlálók</w:t>
      </w:r>
      <w:r w:rsidR="005938DA">
        <w:rPr>
          <w:rFonts w:asciiTheme="majorHAnsi" w:hAnsiTheme="majorHAnsi" w:cstheme="majorHAnsi"/>
        </w:rPr>
        <w:t xml:space="preserve"> (</w:t>
      </w:r>
      <w:r w:rsidR="005938DA" w:rsidRPr="005938DA">
        <w:rPr>
          <w:rFonts w:asciiTheme="majorHAnsi" w:hAnsiTheme="majorHAnsi" w:cstheme="majorHAnsi"/>
          <w:i/>
        </w:rPr>
        <w:t>5. ábra, 3</w:t>
      </w:r>
      <w:r w:rsidR="005938DA">
        <w:rPr>
          <w:rFonts w:asciiTheme="majorHAnsi" w:hAnsiTheme="majorHAnsi" w:cstheme="majorHAnsi"/>
        </w:rPr>
        <w:t>)</w:t>
      </w:r>
      <w:r w:rsidRPr="00CD06BA">
        <w:rPr>
          <w:rFonts w:asciiTheme="majorHAnsi" w:hAnsiTheme="majorHAnsi" w:cstheme="majorHAnsi"/>
        </w:rPr>
        <w:t>, am</w:t>
      </w:r>
      <w:r w:rsidR="00906449">
        <w:rPr>
          <w:rFonts w:asciiTheme="majorHAnsi" w:hAnsiTheme="majorHAnsi" w:cstheme="majorHAnsi"/>
        </w:rPr>
        <w:t xml:space="preserve">elyek </w:t>
      </w:r>
      <w:r w:rsidRPr="00CD06BA">
        <w:rPr>
          <w:rFonts w:asciiTheme="majorHAnsi" w:hAnsiTheme="majorHAnsi" w:cstheme="majorHAnsi"/>
        </w:rPr>
        <w:t>a sorok értékeit mutatják. Jobb oldalon található a két játékos panel</w:t>
      </w:r>
      <w:r w:rsidR="00673D37" w:rsidRPr="00CD06BA">
        <w:rPr>
          <w:rFonts w:asciiTheme="majorHAnsi" w:hAnsiTheme="majorHAnsi" w:cstheme="majorHAnsi"/>
        </w:rPr>
        <w:t>j</w:t>
      </w:r>
      <w:r w:rsidRPr="00CD06BA">
        <w:rPr>
          <w:rFonts w:asciiTheme="majorHAnsi" w:hAnsiTheme="majorHAnsi" w:cstheme="majorHAnsi"/>
        </w:rPr>
        <w:t>e</w:t>
      </w:r>
      <w:r w:rsidR="005938DA">
        <w:rPr>
          <w:rFonts w:asciiTheme="majorHAnsi" w:hAnsiTheme="majorHAnsi" w:cstheme="majorHAnsi"/>
        </w:rPr>
        <w:t xml:space="preserve"> (</w:t>
      </w:r>
      <w:r w:rsidR="005938DA" w:rsidRPr="005938DA">
        <w:rPr>
          <w:rFonts w:asciiTheme="majorHAnsi" w:hAnsiTheme="majorHAnsi" w:cstheme="majorHAnsi"/>
          <w:i/>
        </w:rPr>
        <w:t>5. ábra, 4</w:t>
      </w:r>
      <w:r w:rsidR="005938DA">
        <w:rPr>
          <w:rFonts w:asciiTheme="majorHAnsi" w:hAnsiTheme="majorHAnsi" w:cstheme="majorHAnsi"/>
        </w:rPr>
        <w:t>)</w:t>
      </w:r>
      <w:r w:rsidRPr="00CD06BA">
        <w:rPr>
          <w:rFonts w:asciiTheme="majorHAnsi" w:hAnsiTheme="majorHAnsi" w:cstheme="majorHAnsi"/>
        </w:rPr>
        <w:t xml:space="preserve">, ezeken </w:t>
      </w:r>
      <w:r w:rsidR="00906449">
        <w:rPr>
          <w:rFonts w:asciiTheme="majorHAnsi" w:hAnsiTheme="majorHAnsi" w:cstheme="majorHAnsi"/>
        </w:rPr>
        <w:t>láthatóak a felhasználók</w:t>
      </w:r>
      <w:r w:rsidRPr="00CD06BA">
        <w:rPr>
          <w:rFonts w:asciiTheme="majorHAnsi" w:hAnsiTheme="majorHAnsi" w:cstheme="majorHAnsi"/>
        </w:rPr>
        <w:t xml:space="preserve"> neve</w:t>
      </w:r>
      <w:r w:rsidR="00906449">
        <w:rPr>
          <w:rFonts w:asciiTheme="majorHAnsi" w:hAnsiTheme="majorHAnsi" w:cstheme="majorHAnsi"/>
        </w:rPr>
        <w:t>i</w:t>
      </w:r>
      <w:r w:rsidRPr="00CD06BA">
        <w:rPr>
          <w:rFonts w:asciiTheme="majorHAnsi" w:hAnsiTheme="majorHAnsi" w:cstheme="majorHAnsi"/>
        </w:rPr>
        <w:t>, maradék kártyáin</w:t>
      </w:r>
      <w:r w:rsidR="005938DA">
        <w:rPr>
          <w:rFonts w:asciiTheme="majorHAnsi" w:hAnsiTheme="majorHAnsi" w:cstheme="majorHAnsi"/>
        </w:rPr>
        <w:t>ak</w:t>
      </w:r>
      <w:r w:rsidRPr="00CD06BA">
        <w:rPr>
          <w:rFonts w:asciiTheme="majorHAnsi" w:hAnsiTheme="majorHAnsi" w:cstheme="majorHAnsi"/>
        </w:rPr>
        <w:t xml:space="preserve"> a száma, az összpontszámuk és az életeik száma.</w:t>
      </w:r>
      <w:r w:rsidR="00673D37" w:rsidRPr="00CD06BA">
        <w:rPr>
          <w:rFonts w:asciiTheme="majorHAnsi" w:hAnsiTheme="majorHAnsi" w:cstheme="majorHAnsi"/>
        </w:rPr>
        <w:t xml:space="preserve"> Amelyik játékos vezet annak a panelje zöld, d</w:t>
      </w:r>
      <w:r w:rsidR="005938DA">
        <w:rPr>
          <w:rFonts w:asciiTheme="majorHAnsi" w:hAnsiTheme="majorHAnsi" w:cstheme="majorHAnsi"/>
        </w:rPr>
        <w:t>öntetlen esetén mindkettő barna és</w:t>
      </w:r>
      <w:r w:rsidR="00673D37" w:rsidRPr="00CD06BA">
        <w:rPr>
          <w:rFonts w:asciiTheme="majorHAnsi" w:hAnsiTheme="majorHAnsi" w:cstheme="majorHAnsi"/>
        </w:rPr>
        <w:t xml:space="preserve"> a </w:t>
      </w:r>
      <w:r w:rsidR="005938DA">
        <w:rPr>
          <w:rFonts w:asciiTheme="majorHAnsi" w:hAnsiTheme="majorHAnsi" w:cstheme="majorHAnsi"/>
        </w:rPr>
        <w:t>keret</w:t>
      </w:r>
      <w:r w:rsidR="00673D37" w:rsidRPr="00CD06BA">
        <w:rPr>
          <w:rFonts w:asciiTheme="majorHAnsi" w:hAnsiTheme="majorHAnsi" w:cstheme="majorHAnsi"/>
        </w:rPr>
        <w:t xml:space="preserve"> pirosra vált</w:t>
      </w:r>
      <w:r w:rsidR="00C97450" w:rsidRPr="00CD06BA">
        <w:rPr>
          <w:rFonts w:asciiTheme="majorHAnsi" w:hAnsiTheme="majorHAnsi" w:cstheme="majorHAnsi"/>
        </w:rPr>
        <w:t>,</w:t>
      </w:r>
      <w:r w:rsidR="00673D37" w:rsidRPr="00CD06BA">
        <w:rPr>
          <w:rFonts w:asciiTheme="majorHAnsi" w:hAnsiTheme="majorHAnsi" w:cstheme="majorHAnsi"/>
        </w:rPr>
        <w:t xml:space="preserve"> ha egy játékos passzol.</w:t>
      </w:r>
    </w:p>
    <w:p w14:paraId="783A0BCA" w14:textId="59694E0C" w:rsidR="00CA5556" w:rsidRPr="00CD06BA" w:rsidRDefault="00DD47CD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A játékos panelektől jobbra a napló</w:t>
      </w:r>
      <w:r w:rsidR="005938DA">
        <w:rPr>
          <w:rFonts w:asciiTheme="majorHAnsi" w:hAnsiTheme="majorHAnsi" w:cstheme="majorHAnsi"/>
        </w:rPr>
        <w:t xml:space="preserve"> (</w:t>
      </w:r>
      <w:r w:rsidR="005938DA" w:rsidRPr="005938DA">
        <w:rPr>
          <w:rFonts w:asciiTheme="majorHAnsi" w:hAnsiTheme="majorHAnsi" w:cstheme="majorHAnsi"/>
          <w:i/>
        </w:rPr>
        <w:t>5. ábra, 5</w:t>
      </w:r>
      <w:r w:rsidR="005938DA">
        <w:rPr>
          <w:rFonts w:asciiTheme="majorHAnsi" w:hAnsiTheme="majorHAnsi" w:cstheme="majorHAnsi"/>
        </w:rPr>
        <w:t>)</w:t>
      </w:r>
      <w:r w:rsidRPr="00CD06BA">
        <w:rPr>
          <w:rFonts w:asciiTheme="majorHAnsi" w:hAnsiTheme="majorHAnsi" w:cstheme="majorHAnsi"/>
        </w:rPr>
        <w:t xml:space="preserve"> található, ami a játékosok lépés</w:t>
      </w:r>
      <w:r w:rsidR="00906449">
        <w:rPr>
          <w:rFonts w:asciiTheme="majorHAnsi" w:hAnsiTheme="majorHAnsi" w:cstheme="majorHAnsi"/>
        </w:rPr>
        <w:t>e</w:t>
      </w:r>
      <w:r w:rsidR="00321D4C">
        <w:rPr>
          <w:rFonts w:asciiTheme="majorHAnsi" w:hAnsiTheme="majorHAnsi" w:cstheme="majorHAnsi"/>
        </w:rPr>
        <w:t>i</w:t>
      </w:r>
      <w:r w:rsidR="00906449">
        <w:rPr>
          <w:rFonts w:asciiTheme="majorHAnsi" w:hAnsiTheme="majorHAnsi" w:cstheme="majorHAnsi"/>
        </w:rPr>
        <w:t>t</w:t>
      </w:r>
      <w:r w:rsidRPr="00CD06BA">
        <w:rPr>
          <w:rFonts w:asciiTheme="majorHAnsi" w:hAnsiTheme="majorHAnsi" w:cstheme="majorHAnsi"/>
        </w:rPr>
        <w:t xml:space="preserve"> írja ki. Itt lehet visszakövetni melyik játékos milyen lapot rakott le, illetve ki nyerte a kört.</w:t>
      </w:r>
      <w:r w:rsidR="005938DA">
        <w:rPr>
          <w:rFonts w:asciiTheme="majorHAnsi" w:hAnsiTheme="majorHAnsi" w:cstheme="majorHAnsi"/>
        </w:rPr>
        <w:t xml:space="preserve"> Az </w:t>
      </w:r>
      <w:r w:rsidR="005938DA" w:rsidRPr="005938DA">
        <w:rPr>
          <w:rFonts w:ascii="Courier New" w:hAnsi="Courier New" w:cs="Courier New"/>
        </w:rPr>
        <w:t>Exit</w:t>
      </w:r>
      <w:r w:rsidRPr="00CD06BA">
        <w:rPr>
          <w:rFonts w:asciiTheme="majorHAnsi" w:hAnsiTheme="majorHAnsi" w:cstheme="majorHAnsi"/>
        </w:rPr>
        <w:t xml:space="preserve"> gombbal megszakíthatjuk a játékot</w:t>
      </w:r>
      <w:r w:rsidR="005938DA">
        <w:rPr>
          <w:rFonts w:asciiTheme="majorHAnsi" w:hAnsiTheme="majorHAnsi" w:cstheme="majorHAnsi"/>
        </w:rPr>
        <w:t>.</w:t>
      </w:r>
    </w:p>
    <w:p w14:paraId="05D187C7" w14:textId="032E0C39" w:rsidR="005C3A31" w:rsidRPr="00CD06BA" w:rsidRDefault="0000166C" w:rsidP="007C20C4">
      <w:pPr>
        <w:pStyle w:val="Heading2"/>
        <w:spacing w:line="360" w:lineRule="auto"/>
        <w:jc w:val="both"/>
        <w:rPr>
          <w:rFonts w:cstheme="majorHAnsi"/>
        </w:rPr>
      </w:pPr>
      <w:bookmarkStart w:id="19" w:name="_Toc532237657"/>
      <w:r w:rsidRPr="00CD06BA">
        <w:rPr>
          <w:rFonts w:cstheme="majorHAnsi"/>
        </w:rPr>
        <w:lastRenderedPageBreak/>
        <w:t xml:space="preserve">2.4 </w:t>
      </w:r>
      <w:r w:rsidR="005C3A31" w:rsidRPr="00CD06BA">
        <w:rPr>
          <w:rFonts w:cstheme="majorHAnsi"/>
        </w:rPr>
        <w:t>Kártyák</w:t>
      </w:r>
      <w:bookmarkEnd w:id="19"/>
    </w:p>
    <w:p w14:paraId="2E68163C" w14:textId="73D31087" w:rsidR="00DD47CD" w:rsidRPr="00CD06BA" w:rsidRDefault="00DD47CD" w:rsidP="005938DA">
      <w:pPr>
        <w:spacing w:line="360" w:lineRule="auto"/>
        <w:ind w:left="284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t xml:space="preserve">Egy kártya </w:t>
      </w:r>
      <w:r w:rsidR="000270E0">
        <w:rPr>
          <w:rFonts w:asciiTheme="majorHAnsi" w:hAnsiTheme="majorHAnsi" w:cstheme="majorHAnsi"/>
          <w:b/>
        </w:rPr>
        <w:t>felépítése</w:t>
      </w:r>
    </w:p>
    <w:p w14:paraId="584BCF14" w14:textId="6679478B" w:rsidR="00673D37" w:rsidRPr="00CD06BA" w:rsidRDefault="002275AD" w:rsidP="005938DA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848" behindDoc="0" locked="0" layoutInCell="1" allowOverlap="1" wp14:anchorId="48110F14" wp14:editId="517C3E18">
                <wp:simplePos x="0" y="0"/>
                <wp:positionH relativeFrom="column">
                  <wp:posOffset>165100</wp:posOffset>
                </wp:positionH>
                <wp:positionV relativeFrom="paragraph">
                  <wp:posOffset>4450080</wp:posOffset>
                </wp:positionV>
                <wp:extent cx="3657600" cy="63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941E195" w14:textId="70AE4FDE" w:rsidR="002275AD" w:rsidRPr="002275AD" w:rsidRDefault="002275AD" w:rsidP="002275AD">
                            <w:pPr>
                              <w:pStyle w:val="Caption"/>
                              <w:rPr>
                                <w:rFonts w:asciiTheme="majorHAnsi" w:hAnsiTheme="majorHAnsi" w:cstheme="majorHAnsi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275AD">
                              <w:rPr>
                                <w:rFonts w:asciiTheme="majorHAnsi" w:hAnsiTheme="majorHAnsi" w:cstheme="majorHAnsi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2275AD">
                              <w:rPr>
                                <w:rFonts w:asciiTheme="majorHAnsi" w:hAnsiTheme="majorHAnsi" w:cstheme="majorHAnsi"/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2275AD">
                              <w:rPr>
                                <w:rFonts w:asciiTheme="majorHAnsi" w:hAnsiTheme="majorHAnsi" w:cstheme="majorHAnsi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rFonts w:asciiTheme="majorHAnsi" w:hAnsiTheme="majorHAnsi" w:cstheme="majorHAnsi"/>
                                <w:noProof/>
                                <w:color w:val="auto"/>
                              </w:rPr>
                              <w:t>6</w:t>
                            </w:r>
                            <w:r w:rsidRPr="002275AD">
                              <w:rPr>
                                <w:rFonts w:asciiTheme="majorHAnsi" w:hAnsiTheme="majorHAnsi" w:cstheme="majorHAnsi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2275AD">
                              <w:rPr>
                                <w:color w:val="auto"/>
                              </w:rPr>
                              <w:t>. ábra Kártya felépítése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" o:spid="_x0000_s1031" type="#_x0000_t202" style="position:absolute;left:0;text-align:left;margin-left:13pt;margin-top:350.4pt;width:4in;height:.05pt;z-index:2519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" stroked="f">
                <v:textbox style="mso-fit-shape-to-text:t" inset="0,0,0,0">
                  <w:txbxContent>
                    <w:p w14:paraId="2941E195" w14:textId="70AE4FDE" w:rsidR="002275AD" w:rsidRPr="002275AD" w:rsidRDefault="002275AD" w:rsidP="002275AD">
                      <w:pPr>
                        <w:pStyle w:val="Caption"/>
                        <w:rPr>
                          <w:rFonts w:asciiTheme="majorHAnsi" w:hAnsiTheme="majorHAnsi" w:cstheme="majorHAnsi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2275AD">
                        <w:rPr>
                          <w:rFonts w:asciiTheme="majorHAnsi" w:hAnsiTheme="majorHAnsi" w:cstheme="majorHAnsi"/>
                          <w:noProof/>
                          <w:color w:val="auto"/>
                        </w:rPr>
                        <w:fldChar w:fldCharType="begin"/>
                      </w:r>
                      <w:r w:rsidRPr="002275AD">
                        <w:rPr>
                          <w:rFonts w:asciiTheme="majorHAnsi" w:hAnsiTheme="majorHAnsi" w:cstheme="majorHAnsi"/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2275AD">
                        <w:rPr>
                          <w:rFonts w:asciiTheme="majorHAnsi" w:hAnsiTheme="majorHAnsi" w:cstheme="majorHAnsi"/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rFonts w:asciiTheme="majorHAnsi" w:hAnsiTheme="majorHAnsi" w:cstheme="majorHAnsi"/>
                          <w:noProof/>
                          <w:color w:val="auto"/>
                        </w:rPr>
                        <w:t>6</w:t>
                      </w:r>
                      <w:r w:rsidRPr="002275AD">
                        <w:rPr>
                          <w:rFonts w:asciiTheme="majorHAnsi" w:hAnsiTheme="majorHAnsi" w:cstheme="majorHAnsi"/>
                          <w:noProof/>
                          <w:color w:val="auto"/>
                        </w:rPr>
                        <w:fldChar w:fldCharType="end"/>
                      </w:r>
                      <w:r w:rsidRPr="002275AD">
                        <w:rPr>
                          <w:color w:val="auto"/>
                        </w:rPr>
                        <w:t>. ábra Kártya felépítése</w:t>
                      </w:r>
                    </w:p>
                  </w:txbxContent>
                </v:textbox>
              </v:shape>
            </w:pict>
          </mc:Fallback>
        </mc:AlternateContent>
      </w:r>
      <w:r w:rsidR="005938DA" w:rsidRPr="00CD06BA">
        <w:rPr>
          <w:rFonts w:asciiTheme="majorHAnsi" w:hAnsiTheme="majorHAnsi" w:cstheme="majorHAnsi"/>
          <w:noProof/>
          <w:lang w:eastAsia="hu-HU"/>
        </w:rPr>
        <w:drawing>
          <wp:anchor distT="0" distB="0" distL="114300" distR="114300" simplePos="0" relativeHeight="251824640" behindDoc="0" locked="0" layoutInCell="1" allowOverlap="1" wp14:anchorId="0FD9CD95" wp14:editId="69E89E3E">
            <wp:simplePos x="0" y="0"/>
            <wp:positionH relativeFrom="column">
              <wp:posOffset>165240</wp:posOffset>
            </wp:positionH>
            <wp:positionV relativeFrom="paragraph">
              <wp:posOffset>1516648</wp:posOffset>
            </wp:positionV>
            <wp:extent cx="3657600" cy="2876550"/>
            <wp:effectExtent l="0" t="0" r="0" b="0"/>
            <wp:wrapTopAndBottom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3D37" w:rsidRPr="00CD06BA">
        <w:rPr>
          <w:rFonts w:asciiTheme="majorHAnsi" w:hAnsiTheme="majorHAnsi" w:cstheme="majorHAnsi"/>
        </w:rPr>
        <w:t>Egy kártya</w:t>
      </w:r>
      <w:r>
        <w:rPr>
          <w:rFonts w:asciiTheme="majorHAnsi" w:hAnsiTheme="majorHAnsi" w:cstheme="majorHAnsi"/>
        </w:rPr>
        <w:t xml:space="preserve"> (</w:t>
      </w:r>
      <w:r>
        <w:rPr>
          <w:rFonts w:asciiTheme="majorHAnsi" w:hAnsiTheme="majorHAnsi" w:cstheme="majorHAnsi"/>
          <w:i/>
        </w:rPr>
        <w:t>6.ábra</w:t>
      </w:r>
      <w:r>
        <w:rPr>
          <w:rFonts w:asciiTheme="majorHAnsi" w:hAnsiTheme="majorHAnsi" w:cstheme="majorHAnsi"/>
        </w:rPr>
        <w:t>)</w:t>
      </w:r>
      <w:r w:rsidR="00673D37" w:rsidRPr="00CD06BA">
        <w:rPr>
          <w:rFonts w:asciiTheme="majorHAnsi" w:hAnsiTheme="majorHAnsi" w:cstheme="majorHAnsi"/>
        </w:rPr>
        <w:t xml:space="preserve"> áll egy képből, amelyen megtalálható melyik sorba </w:t>
      </w:r>
      <w:r w:rsidR="00906449">
        <w:rPr>
          <w:rFonts w:asciiTheme="majorHAnsi" w:hAnsiTheme="majorHAnsi" w:cstheme="majorHAnsi"/>
        </w:rPr>
        <w:t>tartozik</w:t>
      </w:r>
      <w:r w:rsidR="00673D37" w:rsidRPr="00CD06BA">
        <w:rPr>
          <w:rFonts w:asciiTheme="majorHAnsi" w:hAnsiTheme="majorHAnsi" w:cstheme="majorHAnsi"/>
        </w:rPr>
        <w:t>, ez</w:t>
      </w:r>
      <w:r w:rsidR="005938DA">
        <w:rPr>
          <w:rFonts w:asciiTheme="majorHAnsi" w:hAnsiTheme="majorHAnsi" w:cstheme="majorHAnsi"/>
        </w:rPr>
        <w:t>t</w:t>
      </w:r>
      <w:r w:rsidR="00673D37" w:rsidRPr="00CD06BA">
        <w:rPr>
          <w:rFonts w:asciiTheme="majorHAnsi" w:hAnsiTheme="majorHAnsi" w:cstheme="majorHAnsi"/>
        </w:rPr>
        <w:t xml:space="preserve"> a bal felső sarokban egy íj vagy kard </w:t>
      </w:r>
      <w:r w:rsidR="00906449">
        <w:rPr>
          <w:rFonts w:asciiTheme="majorHAnsi" w:hAnsiTheme="majorHAnsi" w:cstheme="majorHAnsi"/>
        </w:rPr>
        <w:t>jelzi</w:t>
      </w:r>
      <w:r w:rsidR="00673D37" w:rsidRPr="00CD06BA">
        <w:rPr>
          <w:rFonts w:asciiTheme="majorHAnsi" w:hAnsiTheme="majorHAnsi" w:cstheme="majorHAnsi"/>
        </w:rPr>
        <w:t xml:space="preserve">, valamint </w:t>
      </w:r>
      <w:r w:rsidR="005938DA">
        <w:rPr>
          <w:rFonts w:asciiTheme="majorHAnsi" w:hAnsiTheme="majorHAnsi" w:cstheme="majorHAnsi"/>
        </w:rPr>
        <w:t>láthat</w:t>
      </w:r>
      <w:r w:rsidR="00673D37" w:rsidRPr="00CD06BA">
        <w:rPr>
          <w:rFonts w:asciiTheme="majorHAnsi" w:hAnsiTheme="majorHAnsi" w:cstheme="majorHAnsi"/>
        </w:rPr>
        <w:t>ó milyen képessége van, ha van, ezt jobb felül egy szám jelzi. A kép alatt találha</w:t>
      </w:r>
      <w:r w:rsidR="005938DA">
        <w:rPr>
          <w:rFonts w:asciiTheme="majorHAnsi" w:hAnsiTheme="majorHAnsi" w:cstheme="majorHAnsi"/>
        </w:rPr>
        <w:t xml:space="preserve">tó a kártya neve és erőssége. Az </w:t>
      </w:r>
      <w:r w:rsidR="00673D37" w:rsidRPr="00CD06BA">
        <w:rPr>
          <w:rFonts w:asciiTheme="majorHAnsi" w:hAnsiTheme="majorHAnsi" w:cstheme="majorHAnsi"/>
        </w:rPr>
        <w:t>erőssége változhat játék közben, ezt a szám változása mellett a háttér színe is jelzi, piros háttérrel, ha gyengébb</w:t>
      </w:r>
      <w:r w:rsidR="00D239C4" w:rsidRPr="00CD06BA">
        <w:rPr>
          <w:rFonts w:asciiTheme="majorHAnsi" w:hAnsiTheme="majorHAnsi" w:cstheme="majorHAnsi"/>
        </w:rPr>
        <w:t>,</w:t>
      </w:r>
      <w:r w:rsidR="001B0ECC">
        <w:rPr>
          <w:rFonts w:asciiTheme="majorHAnsi" w:hAnsiTheme="majorHAnsi" w:cstheme="majorHAnsi"/>
        </w:rPr>
        <w:t xml:space="preserve"> mint eredetileg</w:t>
      </w:r>
      <w:r w:rsidR="00673D37" w:rsidRPr="00CD06BA">
        <w:rPr>
          <w:rFonts w:asciiTheme="majorHAnsi" w:hAnsiTheme="majorHAnsi" w:cstheme="majorHAnsi"/>
        </w:rPr>
        <w:t xml:space="preserve"> és zölddel</w:t>
      </w:r>
      <w:r w:rsidR="001B0ECC">
        <w:rPr>
          <w:rFonts w:asciiTheme="majorHAnsi" w:hAnsiTheme="majorHAnsi" w:cstheme="majorHAnsi"/>
        </w:rPr>
        <w:t>,</w:t>
      </w:r>
      <w:r w:rsidR="00673D37" w:rsidRPr="00CD06BA">
        <w:rPr>
          <w:rFonts w:asciiTheme="majorHAnsi" w:hAnsiTheme="majorHAnsi" w:cstheme="majorHAnsi"/>
        </w:rPr>
        <w:t xml:space="preserve"> ha erősebb.</w:t>
      </w:r>
    </w:p>
    <w:p w14:paraId="62433C65" w14:textId="221D73AB" w:rsidR="00DD47CD" w:rsidRPr="00CD06BA" w:rsidRDefault="00DD47CD" w:rsidP="007C20C4">
      <w:pPr>
        <w:spacing w:line="360" w:lineRule="auto"/>
        <w:rPr>
          <w:rFonts w:asciiTheme="majorHAnsi" w:hAnsiTheme="majorHAnsi" w:cstheme="majorHAnsi"/>
        </w:rPr>
      </w:pPr>
    </w:p>
    <w:p w14:paraId="7A0734E0" w14:textId="77777777" w:rsidR="001B1450" w:rsidRPr="00CD06BA" w:rsidRDefault="001B1450" w:rsidP="007C20C4">
      <w:pPr>
        <w:spacing w:line="360" w:lineRule="auto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0"/>
        <w:gridCol w:w="2345"/>
        <w:gridCol w:w="3904"/>
      </w:tblGrid>
      <w:tr w:rsidR="001B1450" w:rsidRPr="00CD06BA" w14:paraId="4DB04922" w14:textId="77777777" w:rsidTr="005D3F95">
        <w:trPr>
          <w:trHeight w:val="1124"/>
        </w:trPr>
        <w:tc>
          <w:tcPr>
            <w:tcW w:w="2547" w:type="dxa"/>
          </w:tcPr>
          <w:p w14:paraId="25F81E9A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  <w:r w:rsidRPr="00CD06BA">
              <w:rPr>
                <w:rFonts w:asciiTheme="majorHAnsi" w:hAnsiTheme="majorHAnsi" w:cstheme="majorHAnsi"/>
                <w:b/>
              </w:rPr>
              <w:lastRenderedPageBreak/>
              <w:t>Közelharci egységek:</w:t>
            </w:r>
          </w:p>
          <w:p w14:paraId="5DBF5312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019DCD94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  <w:r w:rsidRPr="00CD06BA">
              <w:rPr>
                <w:rFonts w:asciiTheme="majorHAnsi" w:hAnsiTheme="majorHAnsi" w:cstheme="majorHAnsi"/>
                <w:b/>
              </w:rPr>
              <w:t>Távolharci egységek:</w:t>
            </w:r>
          </w:p>
          <w:p w14:paraId="0FE2C105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5FEFE497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  <w:r w:rsidRPr="00CD06BA">
              <w:rPr>
                <w:rFonts w:asciiTheme="majorHAnsi" w:hAnsiTheme="majorHAnsi" w:cstheme="majorHAnsi"/>
                <w:b/>
              </w:rPr>
              <w:t>Speciális lapok:</w:t>
            </w:r>
          </w:p>
          <w:p w14:paraId="09138A60" w14:textId="1902F4D9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</w:tr>
      <w:tr w:rsidR="001B1450" w:rsidRPr="00CD06BA" w14:paraId="68DDD8B3" w14:textId="77777777" w:rsidTr="005D3F95">
        <w:trPr>
          <w:trHeight w:val="4666"/>
        </w:trPr>
        <w:tc>
          <w:tcPr>
            <w:tcW w:w="2547" w:type="dxa"/>
          </w:tcPr>
          <w:p w14:paraId="74182D34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 xml:space="preserve">Villager: 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5E8B297C" wp14:editId="1C0BAFC1">
                  <wp:extent cx="871220" cy="1216025"/>
                  <wp:effectExtent l="0" t="0" r="5080" b="3175"/>
                  <wp:docPr id="11" name="Kép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 1 Képesség: nincs</w:t>
            </w:r>
          </w:p>
          <w:p w14:paraId="7EF28965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06FDCDDE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>Archer: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51CF6FC6" wp14:editId="076242ED">
                  <wp:extent cx="871220" cy="1216025"/>
                  <wp:effectExtent l="0" t="0" r="5080" b="3175"/>
                  <wp:docPr id="18" name="Kép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Erő:4 Képesség: nincs</w:t>
            </w:r>
          </w:p>
          <w:p w14:paraId="398DE50C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2177F111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  <w:r w:rsidRPr="00CD06BA">
              <w:rPr>
                <w:rFonts w:asciiTheme="majorHAnsi" w:hAnsiTheme="majorHAnsi" w:cstheme="majorHAnsi"/>
              </w:rPr>
              <w:t>Frost: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7C52094E" wp14:editId="5FAE4055">
                  <wp:extent cx="871220" cy="1216025"/>
                  <wp:effectExtent l="0" t="0" r="5080" b="3175"/>
                  <wp:docPr id="21" name="Kép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Képesség: mindkét játékos közelharci sorára -2 pont minden lapra</w:t>
            </w:r>
          </w:p>
          <w:p w14:paraId="1398D2DB" w14:textId="73528D6D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</w:tr>
      <w:tr w:rsidR="001B1450" w:rsidRPr="00CD06BA" w14:paraId="10637AA6" w14:textId="77777777" w:rsidTr="005D3F95">
        <w:trPr>
          <w:trHeight w:val="4136"/>
        </w:trPr>
        <w:tc>
          <w:tcPr>
            <w:tcW w:w="2547" w:type="dxa"/>
          </w:tcPr>
          <w:p w14:paraId="12683564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 xml:space="preserve">Peasant: 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42D4E783" wp14:editId="3AE6EC99">
                  <wp:extent cx="871220" cy="1216025"/>
                  <wp:effectExtent l="0" t="0" r="5080" b="3175"/>
                  <wp:docPr id="12" name="Kép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 2 Képesség: nincs</w:t>
            </w:r>
          </w:p>
          <w:p w14:paraId="21CF2D43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4DBE9A67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>Ballista: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4F3308A8" wp14:editId="480F7CC1">
                  <wp:extent cx="871220" cy="1216025"/>
                  <wp:effectExtent l="0" t="0" r="5080" b="3175"/>
                  <wp:docPr id="19" name="Kép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Erő:6 Képesség: nincs</w:t>
            </w:r>
          </w:p>
          <w:p w14:paraId="24081BD6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41087806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>Fog: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4F5225F0" wp14:editId="1531C36B">
                  <wp:extent cx="871220" cy="1216025"/>
                  <wp:effectExtent l="0" t="0" r="5080" b="3175"/>
                  <wp:docPr id="22" name="Kép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Képesség: mindkét játékos távolharci sorára -2 pont minden lapra</w:t>
            </w:r>
          </w:p>
          <w:p w14:paraId="6620B8EE" w14:textId="2A71A831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</w:tr>
      <w:tr w:rsidR="001B1450" w:rsidRPr="00CD06BA" w14:paraId="602A5D01" w14:textId="77777777" w:rsidTr="005D3F95">
        <w:trPr>
          <w:trHeight w:val="3751"/>
        </w:trPr>
        <w:tc>
          <w:tcPr>
            <w:tcW w:w="2547" w:type="dxa"/>
          </w:tcPr>
          <w:p w14:paraId="31A074CC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 xml:space="preserve">Soldier: 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73AD7559" wp14:editId="3122A867">
                  <wp:extent cx="871220" cy="1216025"/>
                  <wp:effectExtent l="0" t="0" r="5080" b="3175"/>
                  <wp:docPr id="13" name="Kép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 4 Képesség: nincs</w:t>
            </w:r>
          </w:p>
          <w:p w14:paraId="5364F344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130E5689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>Sorcerer: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281A8589" wp14:editId="19A34AAA">
                  <wp:extent cx="871220" cy="1216025"/>
                  <wp:effectExtent l="0" t="0" r="5080" b="3175"/>
                  <wp:docPr id="20" name="Kép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Erő:6 Képesség: +2</w:t>
            </w:r>
          </w:p>
          <w:p w14:paraId="62D5640C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2F6C133A" w14:textId="654E25C8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  <w:r w:rsidRPr="00CD06BA">
              <w:rPr>
                <w:rFonts w:asciiTheme="majorHAnsi" w:hAnsiTheme="majorHAnsi" w:cstheme="majorHAnsi"/>
              </w:rPr>
              <w:t>Plague: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020C5C87" wp14:editId="28742E08">
                  <wp:extent cx="871220" cy="1216025"/>
                  <wp:effectExtent l="0" t="0" r="5080" b="3175"/>
                  <wp:docPr id="23" name="Kép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Képesség: a tábláról törli az összes leggyengébb lapot</w:t>
            </w:r>
          </w:p>
        </w:tc>
      </w:tr>
      <w:tr w:rsidR="001B1450" w:rsidRPr="00CD06BA" w14:paraId="072554F9" w14:textId="77777777" w:rsidTr="001B1450">
        <w:tc>
          <w:tcPr>
            <w:tcW w:w="2547" w:type="dxa"/>
          </w:tcPr>
          <w:p w14:paraId="196DB8D7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lastRenderedPageBreak/>
              <w:t>Knight: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2158C54F" wp14:editId="0C16AD52">
                  <wp:extent cx="871220" cy="1216025"/>
                  <wp:effectExtent l="0" t="0" r="5080" b="3175"/>
                  <wp:docPr id="14" name="Kép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 6 Képesség: nincs</w:t>
            </w:r>
          </w:p>
          <w:p w14:paraId="543ECD66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085A9A53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16DF1495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</w:tr>
      <w:tr w:rsidR="001B1450" w:rsidRPr="00CD06BA" w14:paraId="7C9B8E5D" w14:textId="77777777" w:rsidTr="001B1450">
        <w:tc>
          <w:tcPr>
            <w:tcW w:w="2547" w:type="dxa"/>
          </w:tcPr>
          <w:p w14:paraId="223CD4BC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>Rider: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12B9F469" wp14:editId="5D03D00B">
                  <wp:extent cx="871220" cy="1216025"/>
                  <wp:effectExtent l="0" t="0" r="5080" b="3175"/>
                  <wp:docPr id="15" name="Kép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 6 Képesség: -2</w:t>
            </w:r>
          </w:p>
          <w:p w14:paraId="3E399AD1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42F50CE8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4DFCF6F9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</w:tr>
      <w:tr w:rsidR="001B1450" w:rsidRPr="00CD06BA" w14:paraId="45D29765" w14:textId="77777777" w:rsidTr="001B1450">
        <w:tc>
          <w:tcPr>
            <w:tcW w:w="2547" w:type="dxa"/>
          </w:tcPr>
          <w:p w14:paraId="3E8C9A11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>Commander:</w:t>
            </w:r>
            <w:r w:rsidRPr="00CD06BA">
              <w:rPr>
                <w:rFonts w:asciiTheme="majorHAnsi" w:hAnsiTheme="majorHAnsi" w:cstheme="majorHAnsi"/>
                <w:noProof/>
              </w:rPr>
              <w:t xml:space="preserve"> </w:t>
            </w:r>
            <w:r w:rsidRPr="00CD06BA">
              <w:rPr>
                <w:rFonts w:asciiTheme="majorHAnsi" w:hAnsiTheme="majorHAnsi" w:cstheme="majorHAnsi"/>
                <w:noProof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32FF619B" wp14:editId="76512B1B">
                  <wp:extent cx="871220" cy="1216025"/>
                  <wp:effectExtent l="0" t="0" r="5080" b="3175"/>
                  <wp:docPr id="16" name="Kép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 8 Képesség: +1</w:t>
            </w:r>
          </w:p>
          <w:p w14:paraId="76B172CE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108E2DC4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397E8574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</w:tr>
      <w:tr w:rsidR="001B1450" w:rsidRPr="00CD06BA" w14:paraId="162754E9" w14:textId="77777777" w:rsidTr="001B1450">
        <w:tc>
          <w:tcPr>
            <w:tcW w:w="2547" w:type="dxa"/>
          </w:tcPr>
          <w:p w14:paraId="4C41579B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CD06BA">
              <w:rPr>
                <w:rFonts w:asciiTheme="majorHAnsi" w:hAnsiTheme="majorHAnsi" w:cstheme="majorHAnsi"/>
              </w:rPr>
              <w:t>King:</w:t>
            </w:r>
            <w:r w:rsidRPr="00CD06BA">
              <w:rPr>
                <w:rFonts w:asciiTheme="majorHAnsi" w:hAnsiTheme="majorHAnsi" w:cstheme="majorHAnsi"/>
              </w:rPr>
              <w:br/>
            </w:r>
            <w:r w:rsidRPr="00CD06BA">
              <w:rPr>
                <w:rFonts w:asciiTheme="majorHAnsi" w:hAnsiTheme="majorHAnsi" w:cstheme="majorHAnsi"/>
                <w:noProof/>
                <w:lang w:eastAsia="hu-HU"/>
              </w:rPr>
              <w:drawing>
                <wp:inline distT="0" distB="0" distL="0" distR="0" wp14:anchorId="01CAA795" wp14:editId="22EFA757">
                  <wp:extent cx="871220" cy="1216025"/>
                  <wp:effectExtent l="0" t="0" r="5080" b="3175"/>
                  <wp:docPr id="17" name="Kép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06BA">
              <w:rPr>
                <w:rFonts w:asciiTheme="majorHAnsi" w:hAnsiTheme="majorHAnsi" w:cstheme="majorHAnsi"/>
              </w:rPr>
              <w:br/>
              <w:t>Erő:8 Képesség: +2</w:t>
            </w:r>
          </w:p>
          <w:p w14:paraId="3B06D8E1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410" w:type="dxa"/>
          </w:tcPr>
          <w:p w14:paraId="10BB0BC1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4105" w:type="dxa"/>
          </w:tcPr>
          <w:p w14:paraId="72BEA0AF" w14:textId="77777777" w:rsidR="001B1450" w:rsidRPr="00CD06BA" w:rsidRDefault="001B1450" w:rsidP="007C20C4">
            <w:pPr>
              <w:spacing w:line="360" w:lineRule="auto"/>
              <w:jc w:val="both"/>
              <w:rPr>
                <w:rFonts w:asciiTheme="majorHAnsi" w:hAnsiTheme="majorHAnsi" w:cstheme="majorHAnsi"/>
                <w:b/>
              </w:rPr>
            </w:pPr>
          </w:p>
        </w:tc>
      </w:tr>
    </w:tbl>
    <w:p w14:paraId="7DE3BD29" w14:textId="77465320" w:rsidR="005E1A8E" w:rsidRPr="00CD06BA" w:rsidRDefault="001B1450" w:rsidP="007C20C4">
      <w:pPr>
        <w:spacing w:line="360" w:lineRule="auto"/>
        <w:rPr>
          <w:rFonts w:asciiTheme="majorHAnsi" w:hAnsiTheme="majorHAnsi" w:cstheme="majorHAnsi"/>
          <w:b/>
        </w:rPr>
      </w:pPr>
      <w:r w:rsidRPr="00CD06BA">
        <w:rPr>
          <w:rFonts w:asciiTheme="majorHAnsi" w:hAnsiTheme="majorHAnsi" w:cstheme="majorHAnsi"/>
          <w:b/>
        </w:rPr>
        <w:br w:type="page"/>
      </w:r>
    </w:p>
    <w:p w14:paraId="24DCBB4B" w14:textId="68CEE51E" w:rsidR="005E1A8E" w:rsidRPr="00CD06BA" w:rsidRDefault="001B1450" w:rsidP="007C20C4">
      <w:pPr>
        <w:pStyle w:val="Heading1"/>
        <w:spacing w:line="360" w:lineRule="auto"/>
        <w:jc w:val="both"/>
        <w:rPr>
          <w:rFonts w:cstheme="majorHAnsi"/>
          <w:b/>
        </w:rPr>
      </w:pPr>
      <w:bookmarkStart w:id="20" w:name="_Toc528261060"/>
      <w:bookmarkStart w:id="21" w:name="_Toc528261158"/>
      <w:bookmarkStart w:id="22" w:name="_Toc532237658"/>
      <w:r w:rsidRPr="00CD06BA">
        <w:rPr>
          <w:rFonts w:cstheme="majorHAnsi"/>
          <w:b/>
        </w:rPr>
        <w:lastRenderedPageBreak/>
        <w:t xml:space="preserve">3. </w:t>
      </w:r>
      <w:r w:rsidR="005E1A8E" w:rsidRPr="00CD06BA">
        <w:rPr>
          <w:rFonts w:cstheme="majorHAnsi"/>
          <w:b/>
        </w:rPr>
        <w:t>Fejlesztői dokumentáció</w:t>
      </w:r>
      <w:bookmarkEnd w:id="20"/>
      <w:bookmarkEnd w:id="21"/>
      <w:bookmarkEnd w:id="22"/>
    </w:p>
    <w:p w14:paraId="4309E737" w14:textId="77777777" w:rsidR="00806BF0" w:rsidRPr="00CD06BA" w:rsidRDefault="00806BF0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3047A081" w14:textId="34849177" w:rsidR="00E603A8" w:rsidRDefault="00E603A8" w:rsidP="003977FD">
      <w:pPr>
        <w:pStyle w:val="Heading2"/>
        <w:spacing w:line="360" w:lineRule="auto"/>
        <w:jc w:val="both"/>
        <w:rPr>
          <w:rFonts w:cstheme="majorHAnsi"/>
        </w:rPr>
      </w:pPr>
      <w:bookmarkStart w:id="23" w:name="_Toc532237659"/>
      <w:r w:rsidRPr="00CD06BA">
        <w:rPr>
          <w:rFonts w:cstheme="majorHAnsi"/>
        </w:rPr>
        <w:t xml:space="preserve">3.1 </w:t>
      </w:r>
      <w:r w:rsidR="00806BF0" w:rsidRPr="00CD06BA">
        <w:rPr>
          <w:rFonts w:cstheme="majorHAnsi"/>
        </w:rPr>
        <w:t>A játék részletes leírása</w:t>
      </w:r>
      <w:bookmarkEnd w:id="23"/>
    </w:p>
    <w:p w14:paraId="68FA27BE" w14:textId="74F10BEC" w:rsidR="00137FA8" w:rsidRDefault="000270E0" w:rsidP="003977FD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Trónfoglaló </w:t>
      </w:r>
      <w:r w:rsidR="00137FA8" w:rsidRPr="00CD06BA">
        <w:rPr>
          <w:rFonts w:asciiTheme="majorHAnsi" w:hAnsiTheme="majorHAnsi" w:cstheme="majorHAnsi"/>
        </w:rPr>
        <w:t>s</w:t>
      </w:r>
      <w:r w:rsidR="0082745B">
        <w:rPr>
          <w:rFonts w:asciiTheme="majorHAnsi" w:hAnsiTheme="majorHAnsi" w:cstheme="majorHAnsi"/>
        </w:rPr>
        <w:t>tratégiai kártyajáték</w:t>
      </w:r>
      <w:r>
        <w:rPr>
          <w:rFonts w:asciiTheme="majorHAnsi" w:hAnsiTheme="majorHAnsi" w:cstheme="majorHAnsi"/>
        </w:rPr>
        <w:t>, játszható egyjátékos, illetve többjátékos módban is, az utóbbi módban kettő emberi játékos játszhat egymás ellen</w:t>
      </w:r>
      <w:r w:rsidR="00137FA8" w:rsidRPr="00CD06BA">
        <w:rPr>
          <w:rFonts w:asciiTheme="majorHAnsi" w:hAnsiTheme="majorHAnsi" w:cstheme="majorHAnsi"/>
        </w:rPr>
        <w:t>. A játék két személyes, mindkettő játékos egy általuk összerakott legalább 20 kártyából álló pakliból 15-15 véletlenszerű lapot húz fel. A kártyák közel- és távolharci egységek</w:t>
      </w:r>
      <w:r w:rsidR="00643CE6">
        <w:rPr>
          <w:rFonts w:asciiTheme="majorHAnsi" w:hAnsiTheme="majorHAnsi" w:cstheme="majorHAnsi"/>
        </w:rPr>
        <w:t>, ezt a bal felső részen egy kard vagy íj jelzi</w:t>
      </w:r>
      <w:r w:rsidR="00137FA8" w:rsidRPr="00CD06BA">
        <w:rPr>
          <w:rFonts w:asciiTheme="majorHAnsi" w:hAnsiTheme="majorHAnsi" w:cstheme="majorHAnsi"/>
        </w:rPr>
        <w:t>, időjárást változtató, illetve speciális képességű lapok lehetnek. Az egység lapoknak lehet képességük</w:t>
      </w:r>
      <w:r w:rsidR="0082745B">
        <w:rPr>
          <w:rFonts w:asciiTheme="majorHAnsi" w:hAnsiTheme="majorHAnsi" w:cstheme="majorHAnsi"/>
        </w:rPr>
        <w:t>,</w:t>
      </w:r>
      <w:r w:rsidR="00137FA8" w:rsidRPr="00CD06BA">
        <w:rPr>
          <w:rFonts w:asciiTheme="majorHAnsi" w:hAnsiTheme="majorHAnsi" w:cstheme="majorHAnsi"/>
        </w:rPr>
        <w:t xml:space="preserve"> amellyel egy sor erejét növelik vagy csökkentik</w:t>
      </w:r>
      <w:r w:rsidR="00C11C30">
        <w:rPr>
          <w:rFonts w:asciiTheme="majorHAnsi" w:hAnsiTheme="majorHAnsi" w:cstheme="majorHAnsi"/>
        </w:rPr>
        <w:t xml:space="preserve">, ezt a kártya jobb felső sarkában </w:t>
      </w:r>
      <w:r w:rsidR="001E7506">
        <w:rPr>
          <w:rFonts w:asciiTheme="majorHAnsi" w:hAnsiTheme="majorHAnsi" w:cstheme="majorHAnsi"/>
        </w:rPr>
        <w:t>lévő szám jelzi</w:t>
      </w:r>
      <w:r w:rsidR="00137FA8" w:rsidRPr="00CD06BA">
        <w:rPr>
          <w:rFonts w:asciiTheme="majorHAnsi" w:hAnsiTheme="majorHAnsi" w:cstheme="majorHAnsi"/>
        </w:rPr>
        <w:t>. Az időjárást változtató lapo</w:t>
      </w:r>
      <w:r w:rsidR="0082745B">
        <w:rPr>
          <w:rFonts w:asciiTheme="majorHAnsi" w:hAnsiTheme="majorHAnsi" w:cstheme="majorHAnsi"/>
        </w:rPr>
        <w:t>k, a Köd és Fagy lapok, a távol</w:t>
      </w:r>
      <w:r w:rsidR="00137FA8" w:rsidRPr="00CD06BA">
        <w:rPr>
          <w:rFonts w:asciiTheme="majorHAnsi" w:hAnsiTheme="majorHAnsi" w:cstheme="majorHAnsi"/>
        </w:rPr>
        <w:t xml:space="preserve">harci és közelharci lapok erejét csökkentik mindkét játékosnál. A Járvány lap a lerakott </w:t>
      </w:r>
      <w:r w:rsidR="001E7506">
        <w:rPr>
          <w:rFonts w:asciiTheme="majorHAnsi" w:hAnsiTheme="majorHAnsi" w:cstheme="majorHAnsi"/>
        </w:rPr>
        <w:t>kártyák</w:t>
      </w:r>
      <w:r w:rsidR="00137FA8" w:rsidRPr="00CD06BA">
        <w:rPr>
          <w:rFonts w:asciiTheme="majorHAnsi" w:hAnsiTheme="majorHAnsi" w:cstheme="majorHAnsi"/>
        </w:rPr>
        <w:t xml:space="preserve"> közül törli a legkisebb értékű lapokat mindkettő játékosnál.  A fordulót az a játékos nyeri meg</w:t>
      </w:r>
      <w:r w:rsidR="0082745B">
        <w:rPr>
          <w:rFonts w:asciiTheme="majorHAnsi" w:hAnsiTheme="majorHAnsi" w:cstheme="majorHAnsi"/>
        </w:rPr>
        <w:t>,</w:t>
      </w:r>
      <w:r w:rsidR="00137FA8" w:rsidRPr="00CD06BA">
        <w:rPr>
          <w:rFonts w:asciiTheme="majorHAnsi" w:hAnsiTheme="majorHAnsi" w:cstheme="majorHAnsi"/>
        </w:rPr>
        <w:t xml:space="preserve"> akinek a lapjai</w:t>
      </w:r>
      <w:r w:rsidR="001E7506">
        <w:rPr>
          <w:rFonts w:asciiTheme="majorHAnsi" w:hAnsiTheme="majorHAnsi" w:cstheme="majorHAnsi"/>
        </w:rPr>
        <w:t>nak</w:t>
      </w:r>
      <w:r w:rsidR="00137FA8" w:rsidRPr="00CD06BA">
        <w:rPr>
          <w:rFonts w:asciiTheme="majorHAnsi" w:hAnsiTheme="majorHAnsi" w:cstheme="majorHAnsi"/>
        </w:rPr>
        <w:t xml:space="preserve"> összértéke a nagyobb, a vesztes elveszíti egy életét. Mindkét játékosnak kettő élete van, akinek előbb elfogy az élete, veszít, így a játék 2 vagy 3 fordulós. Döntetlen játék esetén </w:t>
      </w:r>
      <w:r w:rsidR="004C53A4">
        <w:rPr>
          <w:rFonts w:asciiTheme="majorHAnsi" w:hAnsiTheme="majorHAnsi" w:cstheme="majorHAnsi"/>
        </w:rPr>
        <w:t xml:space="preserve">az egyjátékos módban </w:t>
      </w:r>
      <w:r w:rsidR="00137FA8" w:rsidRPr="00CD06BA">
        <w:rPr>
          <w:rFonts w:asciiTheme="majorHAnsi" w:hAnsiTheme="majorHAnsi" w:cstheme="majorHAnsi"/>
        </w:rPr>
        <w:t>újra</w:t>
      </w:r>
      <w:r w:rsidR="004C53A4">
        <w:rPr>
          <w:rFonts w:asciiTheme="majorHAnsi" w:hAnsiTheme="majorHAnsi" w:cstheme="majorHAnsi"/>
        </w:rPr>
        <w:t xml:space="preserve"> </w:t>
      </w:r>
      <w:r w:rsidR="00137FA8" w:rsidRPr="00CD06BA">
        <w:rPr>
          <w:rFonts w:asciiTheme="majorHAnsi" w:hAnsiTheme="majorHAnsi" w:cstheme="majorHAnsi"/>
        </w:rPr>
        <w:t>játszás következik.</w:t>
      </w:r>
    </w:p>
    <w:p w14:paraId="439F38FB" w14:textId="46923448" w:rsidR="004B5806" w:rsidRPr="00CD06BA" w:rsidRDefault="004B5806" w:rsidP="003977FD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játékos a pakliját az </w:t>
      </w:r>
      <w:r w:rsidRPr="00D94621">
        <w:rPr>
          <w:rFonts w:ascii="Courier New" w:hAnsi="Courier New" w:cs="Courier New"/>
        </w:rPr>
        <w:t>Edit deck</w:t>
      </w:r>
      <w:r>
        <w:rPr>
          <w:rFonts w:asciiTheme="majorHAnsi" w:hAnsiTheme="majorHAnsi" w:cstheme="majorHAnsi"/>
        </w:rPr>
        <w:t xml:space="preserve"> menüben tudja alakítani, a jobb oldali számlálók mutatják hány darab kártya van a paklin kívül, illetve a pakliban. Amíg nincs a pakliban legalább 20 lap nem lehet játékot indítani.</w:t>
      </w:r>
    </w:p>
    <w:p w14:paraId="4B6C0ACF" w14:textId="4B5C4EBA" w:rsidR="0082745B" w:rsidRDefault="00137FA8" w:rsidP="003977FD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Egyjátékos módban a felhasználó a számítógép ellen játszhat, egy választott nehézségi szinten</w:t>
      </w:r>
      <w:r w:rsidR="001E7506">
        <w:rPr>
          <w:rFonts w:asciiTheme="majorHAnsi" w:hAnsiTheme="majorHAnsi" w:cstheme="majorHAnsi"/>
        </w:rPr>
        <w:t>, ami</w:t>
      </w:r>
      <w:r w:rsidRPr="00CD06BA">
        <w:rPr>
          <w:rFonts w:asciiTheme="majorHAnsi" w:hAnsiTheme="majorHAnsi" w:cstheme="majorHAnsi"/>
        </w:rPr>
        <w:t xml:space="preserve"> lehet könnyű, közepes </w:t>
      </w:r>
      <w:r w:rsidR="006C66F8">
        <w:rPr>
          <w:rFonts w:asciiTheme="majorHAnsi" w:hAnsiTheme="majorHAnsi" w:cstheme="majorHAnsi"/>
        </w:rPr>
        <w:t>vagy</w:t>
      </w:r>
      <w:r w:rsidRPr="00CD06BA">
        <w:rPr>
          <w:rFonts w:asciiTheme="majorHAnsi" w:hAnsiTheme="majorHAnsi" w:cstheme="majorHAnsi"/>
        </w:rPr>
        <w:t xml:space="preserve"> nehéz. A szintek között a különbséget a gép által használt taktikák jelentik, könnyű nehézségi szinten a legegyszerűbb</w:t>
      </w:r>
      <w:r w:rsidR="006C66F8">
        <w:rPr>
          <w:rFonts w:asciiTheme="majorHAnsi" w:hAnsiTheme="majorHAnsi" w:cstheme="majorHAnsi"/>
        </w:rPr>
        <w:t>eket</w:t>
      </w:r>
      <w:r w:rsidR="001E7506">
        <w:rPr>
          <w:rFonts w:asciiTheme="majorHAnsi" w:hAnsiTheme="majorHAnsi" w:cstheme="majorHAnsi"/>
        </w:rPr>
        <w:t xml:space="preserve"> használja,</w:t>
      </w:r>
      <w:r w:rsidRPr="00CD06BA">
        <w:rPr>
          <w:rFonts w:asciiTheme="majorHAnsi" w:hAnsiTheme="majorHAnsi" w:cstheme="majorHAnsi"/>
        </w:rPr>
        <w:t xml:space="preserve"> nehéz szinten</w:t>
      </w:r>
      <w:r w:rsidR="006C66F8">
        <w:rPr>
          <w:rFonts w:asciiTheme="majorHAnsi" w:hAnsiTheme="majorHAnsi" w:cstheme="majorHAnsi"/>
        </w:rPr>
        <w:t xml:space="preserve"> pedig</w:t>
      </w:r>
      <w:r w:rsidRPr="00CD06BA">
        <w:rPr>
          <w:rFonts w:asciiTheme="majorHAnsi" w:hAnsiTheme="majorHAnsi" w:cstheme="majorHAnsi"/>
        </w:rPr>
        <w:t xml:space="preserve"> legösszetettebb taktikákat. </w:t>
      </w:r>
      <w:r w:rsidR="004B5806">
        <w:rPr>
          <w:rFonts w:asciiTheme="majorHAnsi" w:hAnsiTheme="majorHAnsi" w:cstheme="majorHAnsi"/>
        </w:rPr>
        <w:t>Könnyű szinten a gépi játékos csak egy egyszerű algoritmus alapján választja ki a legkisebb értékű lapot, amit lerakva még ő vezet. Közepes nehézségen egy véletlenszerű szám alapján van esélye, hogy csak a legkisebb lapjait rakja le, így kicsalva az ellenség nagyobb lapjait és előnyhöz jutva. Nehéz szinten a AI statisztikákat felhasználva számol esélyt a speciális kártyáinak a lerakására, ezt a statisztikát a felhasználó játékából készíti a program. Ha a játékos felhasz</w:t>
      </w:r>
      <w:r w:rsidR="005E5D60">
        <w:rPr>
          <w:rFonts w:asciiTheme="majorHAnsi" w:hAnsiTheme="majorHAnsi" w:cstheme="majorHAnsi"/>
        </w:rPr>
        <w:t>nál egy speciális kártyát (fagy</w:t>
      </w:r>
      <w:r w:rsidR="004B5806">
        <w:rPr>
          <w:rFonts w:asciiTheme="majorHAnsi" w:hAnsiTheme="majorHAnsi" w:cstheme="majorHAnsi"/>
        </w:rPr>
        <w:t>,</w:t>
      </w:r>
      <w:r w:rsidR="005E5D60">
        <w:rPr>
          <w:rFonts w:asciiTheme="majorHAnsi" w:hAnsiTheme="majorHAnsi" w:cstheme="majorHAnsi"/>
        </w:rPr>
        <w:t xml:space="preserve"> </w:t>
      </w:r>
      <w:r w:rsidR="005840DB">
        <w:rPr>
          <w:rFonts w:asciiTheme="majorHAnsi" w:hAnsiTheme="majorHAnsi" w:cstheme="majorHAnsi"/>
        </w:rPr>
        <w:t>köd</w:t>
      </w:r>
      <w:r w:rsidR="004B5806">
        <w:rPr>
          <w:rFonts w:asciiTheme="majorHAnsi" w:hAnsiTheme="majorHAnsi" w:cstheme="majorHAnsi"/>
        </w:rPr>
        <w:t>,</w:t>
      </w:r>
      <w:r w:rsidR="005840DB">
        <w:rPr>
          <w:rFonts w:asciiTheme="majorHAnsi" w:hAnsiTheme="majorHAnsi" w:cstheme="majorHAnsi"/>
        </w:rPr>
        <w:t xml:space="preserve"> </w:t>
      </w:r>
      <w:r w:rsidR="003977FD">
        <w:rPr>
          <w:rFonts w:asciiTheme="majorHAnsi" w:hAnsiTheme="majorHAnsi" w:cstheme="majorHAnsi"/>
        </w:rPr>
        <w:t>járvány</w:t>
      </w:r>
      <w:r w:rsidR="004B5806">
        <w:rPr>
          <w:rFonts w:asciiTheme="majorHAnsi" w:hAnsiTheme="majorHAnsi" w:cstheme="majorHAnsi"/>
        </w:rPr>
        <w:t>)</w:t>
      </w:r>
      <w:r w:rsidR="006C66F8">
        <w:rPr>
          <w:rFonts w:asciiTheme="majorHAnsi" w:hAnsiTheme="majorHAnsi" w:cstheme="majorHAnsi"/>
        </w:rPr>
        <w:t>,</w:t>
      </w:r>
      <w:r w:rsidR="004B5806">
        <w:rPr>
          <w:rFonts w:asciiTheme="majorHAnsi" w:hAnsiTheme="majorHAnsi" w:cstheme="majorHAnsi"/>
        </w:rPr>
        <w:t xml:space="preserve"> akkor a statisztikába bekerül mekkora </w:t>
      </w:r>
      <w:r w:rsidR="0082745B">
        <w:rPr>
          <w:rFonts w:asciiTheme="majorHAnsi" w:hAnsiTheme="majorHAnsi" w:cstheme="majorHAnsi"/>
        </w:rPr>
        <w:t>előnyhöz</w:t>
      </w:r>
      <w:r w:rsidR="004B5806">
        <w:rPr>
          <w:rFonts w:asciiTheme="majorHAnsi" w:hAnsiTheme="majorHAnsi" w:cstheme="majorHAnsi"/>
        </w:rPr>
        <w:t xml:space="preserve"> jutott vele a játékos. </w:t>
      </w:r>
    </w:p>
    <w:p w14:paraId="5477DE84" w14:textId="6951CB4B" w:rsidR="0082745B" w:rsidRDefault="00137FA8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lastRenderedPageBreak/>
        <w:t>A játék célja egy térkép összes területének elfoglalása. A térkép meg</w:t>
      </w:r>
      <w:r w:rsidR="001E7506">
        <w:rPr>
          <w:rFonts w:asciiTheme="majorHAnsi" w:hAnsiTheme="majorHAnsi" w:cstheme="majorHAnsi"/>
        </w:rPr>
        <w:t>nyitása</w:t>
      </w:r>
      <w:r w:rsidRPr="00CD06BA">
        <w:rPr>
          <w:rFonts w:asciiTheme="majorHAnsi" w:hAnsiTheme="majorHAnsi" w:cstheme="majorHAnsi"/>
        </w:rPr>
        <w:t xml:space="preserve"> után </w:t>
      </w:r>
      <w:r w:rsidR="00A46DC4">
        <w:rPr>
          <w:rFonts w:asciiTheme="majorHAnsi" w:hAnsiTheme="majorHAnsi" w:cstheme="majorHAnsi"/>
        </w:rPr>
        <w:t>kijelzi a játék</w:t>
      </w:r>
      <w:r w:rsidR="006C66F8">
        <w:rPr>
          <w:rFonts w:asciiTheme="majorHAnsi" w:hAnsiTheme="majorHAnsi" w:cstheme="majorHAnsi"/>
        </w:rPr>
        <w:t>, hogy</w:t>
      </w:r>
      <w:r w:rsidR="00A46DC4">
        <w:rPr>
          <w:rFonts w:asciiTheme="majorHAnsi" w:hAnsiTheme="majorHAnsi" w:cstheme="majorHAnsi"/>
        </w:rPr>
        <w:t xml:space="preserve"> melyik pálya következik,</w:t>
      </w:r>
      <w:r w:rsidR="006C66F8">
        <w:rPr>
          <w:rFonts w:asciiTheme="majorHAnsi" w:hAnsiTheme="majorHAnsi" w:cstheme="majorHAnsi"/>
        </w:rPr>
        <w:t xml:space="preserve"> és</w:t>
      </w:r>
      <w:r w:rsidR="00A46DC4">
        <w:rPr>
          <w:rFonts w:asciiTheme="majorHAnsi" w:hAnsiTheme="majorHAnsi" w:cstheme="majorHAnsi"/>
        </w:rPr>
        <w:t xml:space="preserve"> ezt</w:t>
      </w:r>
      <w:r w:rsidR="006C66F8">
        <w:rPr>
          <w:rFonts w:asciiTheme="majorHAnsi" w:hAnsiTheme="majorHAnsi" w:cstheme="majorHAnsi"/>
        </w:rPr>
        <w:t xml:space="preserve"> </w:t>
      </w:r>
      <w:r w:rsidR="00A46DC4">
        <w:rPr>
          <w:rFonts w:asciiTheme="majorHAnsi" w:hAnsiTheme="majorHAnsi" w:cstheme="majorHAnsi"/>
        </w:rPr>
        <w:t xml:space="preserve">lehet </w:t>
      </w:r>
      <w:r w:rsidR="006C66F8">
        <w:rPr>
          <w:rFonts w:asciiTheme="majorHAnsi" w:hAnsiTheme="majorHAnsi" w:cstheme="majorHAnsi"/>
        </w:rPr>
        <w:t>el</w:t>
      </w:r>
      <w:r w:rsidR="00A46DC4">
        <w:rPr>
          <w:rFonts w:asciiTheme="majorHAnsi" w:hAnsiTheme="majorHAnsi" w:cstheme="majorHAnsi"/>
        </w:rPr>
        <w:t>indítani</w:t>
      </w:r>
      <w:r w:rsidRPr="00CD06BA">
        <w:rPr>
          <w:rFonts w:asciiTheme="majorHAnsi" w:hAnsiTheme="majorHAnsi" w:cstheme="majorHAnsi"/>
        </w:rPr>
        <w:t xml:space="preserve">. Minden elfoglalt terület után a játékos </w:t>
      </w:r>
      <w:r w:rsidR="004C53A4">
        <w:rPr>
          <w:rFonts w:asciiTheme="majorHAnsi" w:hAnsiTheme="majorHAnsi" w:cstheme="majorHAnsi"/>
        </w:rPr>
        <w:t>új lapokat</w:t>
      </w:r>
      <w:r w:rsidRPr="00CD06BA">
        <w:rPr>
          <w:rFonts w:asciiTheme="majorHAnsi" w:hAnsiTheme="majorHAnsi" w:cstheme="majorHAnsi"/>
        </w:rPr>
        <w:t xml:space="preserve"> kap, melyet elhelyezhet a paklijába. A paklit a főmenüből elérhető </w:t>
      </w:r>
      <w:r w:rsidRPr="001E7506">
        <w:rPr>
          <w:rFonts w:ascii="Courier New" w:hAnsi="Courier New" w:cs="Courier New"/>
        </w:rPr>
        <w:t>Edit Deck</w:t>
      </w:r>
      <w:r w:rsidRPr="00CD06BA">
        <w:rPr>
          <w:rFonts w:asciiTheme="majorHAnsi" w:hAnsiTheme="majorHAnsi" w:cstheme="majorHAnsi"/>
        </w:rPr>
        <w:t xml:space="preserve"> almenüben szerkesztheti a játékos. Minden vereség után egy véletlenszerű lapot elveszít. </w:t>
      </w:r>
      <w:r w:rsidR="0082745B">
        <w:rPr>
          <w:rFonts w:asciiTheme="majorHAnsi" w:hAnsiTheme="majorHAnsi" w:cstheme="majorHAnsi"/>
        </w:rPr>
        <w:t>Ezt először a fel nem használt lapjai közül teszi meg a program, majd, ha azok elfogytak</w:t>
      </w:r>
      <w:r w:rsidR="006C66F8">
        <w:rPr>
          <w:rFonts w:asciiTheme="majorHAnsi" w:hAnsiTheme="majorHAnsi" w:cstheme="majorHAnsi"/>
        </w:rPr>
        <w:t>,</w:t>
      </w:r>
      <w:r w:rsidR="0082745B">
        <w:rPr>
          <w:rFonts w:asciiTheme="majorHAnsi" w:hAnsiTheme="majorHAnsi" w:cstheme="majorHAnsi"/>
        </w:rPr>
        <w:t xml:space="preserve"> a paklijából veszi el a lapokat. </w:t>
      </w:r>
    </w:p>
    <w:p w14:paraId="5FD3A499" w14:textId="4FC7F5F8" w:rsidR="00137FA8" w:rsidRPr="00CD06BA" w:rsidRDefault="00137FA8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>Ha a játékosnak nem marad elegendő lapja, akkor veszít</w:t>
      </w:r>
      <w:r w:rsidR="004C53A4">
        <w:rPr>
          <w:rFonts w:asciiTheme="majorHAnsi" w:hAnsiTheme="majorHAnsi" w:cstheme="majorHAnsi"/>
        </w:rPr>
        <w:t xml:space="preserve">, ebben az esetben a lapjai az alap paklira cserélődnek és a mentése </w:t>
      </w:r>
      <w:r w:rsidR="001E7506">
        <w:rPr>
          <w:rFonts w:asciiTheme="majorHAnsi" w:hAnsiTheme="majorHAnsi" w:cstheme="majorHAnsi"/>
        </w:rPr>
        <w:t>törlődik</w:t>
      </w:r>
      <w:r w:rsidRPr="00CD06BA">
        <w:rPr>
          <w:rFonts w:asciiTheme="majorHAnsi" w:hAnsiTheme="majorHAnsi" w:cstheme="majorHAnsi"/>
        </w:rPr>
        <w:t>. Minden lejátszott játék után a</w:t>
      </w:r>
      <w:r w:rsidR="00321D4C">
        <w:rPr>
          <w:rFonts w:asciiTheme="majorHAnsi" w:hAnsiTheme="majorHAnsi" w:cstheme="majorHAnsi"/>
        </w:rPr>
        <w:t xml:space="preserve"> jelenlegi állás mentésre kerül</w:t>
      </w:r>
      <w:r w:rsidR="006C66F8">
        <w:rPr>
          <w:rFonts w:asciiTheme="majorHAnsi" w:hAnsiTheme="majorHAnsi" w:cstheme="majorHAnsi"/>
        </w:rPr>
        <w:t xml:space="preserve"> és a</w:t>
      </w:r>
      <w:r w:rsidRPr="00CD06BA">
        <w:rPr>
          <w:rFonts w:asciiTheme="majorHAnsi" w:hAnsiTheme="majorHAnsi" w:cstheme="majorHAnsi"/>
        </w:rPr>
        <w:t xml:space="preserve"> legközelebbi indításnál innen folytathatja a </w:t>
      </w:r>
      <w:r w:rsidR="004C53A4">
        <w:rPr>
          <w:rFonts w:asciiTheme="majorHAnsi" w:hAnsiTheme="majorHAnsi" w:cstheme="majorHAnsi"/>
        </w:rPr>
        <w:t>játékot</w:t>
      </w:r>
      <w:r w:rsidR="001E7506">
        <w:rPr>
          <w:rFonts w:asciiTheme="majorHAnsi" w:hAnsiTheme="majorHAnsi" w:cstheme="majorHAnsi"/>
        </w:rPr>
        <w:t>.</w:t>
      </w:r>
      <w:r w:rsidR="004C53A4">
        <w:rPr>
          <w:rFonts w:asciiTheme="majorHAnsi" w:hAnsiTheme="majorHAnsi" w:cstheme="majorHAnsi"/>
        </w:rPr>
        <w:t xml:space="preserve"> </w:t>
      </w:r>
      <w:r w:rsidR="006C66F8">
        <w:rPr>
          <w:rFonts w:asciiTheme="majorHAnsi" w:hAnsiTheme="majorHAnsi" w:cstheme="majorHAnsi"/>
        </w:rPr>
        <w:t>M</w:t>
      </w:r>
      <w:r w:rsidR="004C53A4">
        <w:rPr>
          <w:rFonts w:asciiTheme="majorHAnsi" w:hAnsiTheme="majorHAnsi" w:cstheme="majorHAnsi"/>
        </w:rPr>
        <w:t>inden új felhasználó az elejéről kezdi a játékot</w:t>
      </w:r>
      <w:r w:rsidRPr="00CD06BA">
        <w:rPr>
          <w:rFonts w:asciiTheme="majorHAnsi" w:hAnsiTheme="majorHAnsi" w:cstheme="majorHAnsi"/>
        </w:rPr>
        <w:t xml:space="preserve">. </w:t>
      </w:r>
      <w:r w:rsidR="0096231D">
        <w:rPr>
          <w:rFonts w:asciiTheme="majorHAnsi" w:hAnsiTheme="majorHAnsi" w:cstheme="majorHAnsi"/>
        </w:rPr>
        <w:t xml:space="preserve">Egy játék után a </w:t>
      </w:r>
      <w:r w:rsidR="001E7506">
        <w:rPr>
          <w:rFonts w:asciiTheme="majorHAnsi" w:hAnsiTheme="majorHAnsi" w:cstheme="majorHAnsi"/>
        </w:rPr>
        <w:t>játékos</w:t>
      </w:r>
      <w:r w:rsidR="0096231D">
        <w:rPr>
          <w:rFonts w:asciiTheme="majorHAnsi" w:hAnsiTheme="majorHAnsi" w:cstheme="majorHAnsi"/>
        </w:rPr>
        <w:t xml:space="preserve"> visszakerül a főmenübe</w:t>
      </w:r>
      <w:r w:rsidR="000F2304">
        <w:rPr>
          <w:rFonts w:asciiTheme="majorHAnsi" w:hAnsiTheme="majorHAnsi" w:cstheme="majorHAnsi"/>
        </w:rPr>
        <w:t>,</w:t>
      </w:r>
      <w:r w:rsidR="0096231D">
        <w:rPr>
          <w:rFonts w:asciiTheme="majorHAnsi" w:hAnsiTheme="majorHAnsi" w:cstheme="majorHAnsi"/>
        </w:rPr>
        <w:t xml:space="preserve"> ahonnan szerkesztheti a pakliját</w:t>
      </w:r>
      <w:r w:rsidR="009C1110">
        <w:rPr>
          <w:rFonts w:asciiTheme="majorHAnsi" w:hAnsiTheme="majorHAnsi" w:cstheme="majorHAnsi"/>
        </w:rPr>
        <w:t>,</w:t>
      </w:r>
      <w:r w:rsidR="0096231D">
        <w:rPr>
          <w:rFonts w:asciiTheme="majorHAnsi" w:hAnsiTheme="majorHAnsi" w:cstheme="majorHAnsi"/>
        </w:rPr>
        <w:t xml:space="preserve"> illetve folytathatja a játékot. </w:t>
      </w:r>
      <w:r w:rsidRPr="00CD06BA">
        <w:rPr>
          <w:rFonts w:asciiTheme="majorHAnsi" w:hAnsiTheme="majorHAnsi" w:cstheme="majorHAnsi"/>
        </w:rPr>
        <w:t>Az itt megszerzett lapokat többjátékos módban is használhatják.</w:t>
      </w:r>
    </w:p>
    <w:p w14:paraId="49F22173" w14:textId="6DFEB478" w:rsidR="00AD40DD" w:rsidRDefault="00137FA8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CD06BA">
        <w:rPr>
          <w:rFonts w:asciiTheme="majorHAnsi" w:hAnsiTheme="majorHAnsi" w:cstheme="majorHAnsi"/>
        </w:rPr>
        <w:t xml:space="preserve">Többjátékos módban két ember játszhat egymás ellen. Az egyik játékosnak el kell indítani egy szervert a </w:t>
      </w:r>
      <w:r w:rsidRPr="001E7506">
        <w:rPr>
          <w:rFonts w:ascii="Courier New" w:hAnsi="Courier New" w:cs="Courier New"/>
        </w:rPr>
        <w:t>Start Multiplayer</w:t>
      </w:r>
      <w:r w:rsidRPr="00CD06BA">
        <w:rPr>
          <w:rFonts w:asciiTheme="majorHAnsi" w:hAnsiTheme="majorHAnsi" w:cstheme="majorHAnsi"/>
        </w:rPr>
        <w:t xml:space="preserve"> gombra kattintva, utána a másik játékos csatlakozhat a </w:t>
      </w:r>
      <w:r w:rsidRPr="001E7506">
        <w:rPr>
          <w:rFonts w:ascii="Courier New" w:hAnsi="Courier New" w:cs="Courier New"/>
        </w:rPr>
        <w:t>Join Multiplayer</w:t>
      </w:r>
      <w:r w:rsidRPr="00CD06BA">
        <w:rPr>
          <w:rFonts w:asciiTheme="majorHAnsi" w:hAnsiTheme="majorHAnsi" w:cstheme="majorHAnsi"/>
        </w:rPr>
        <w:t xml:space="preserve"> gomb megnyomásával. Ebben a módban nincsen térkép, a két</w:t>
      </w:r>
      <w:r w:rsidR="004C53A4">
        <w:rPr>
          <w:rFonts w:asciiTheme="majorHAnsi" w:hAnsiTheme="majorHAnsi" w:cstheme="majorHAnsi"/>
        </w:rPr>
        <w:t xml:space="preserve"> játékos egy partit játszik</w:t>
      </w:r>
      <w:r w:rsidR="00321D4C">
        <w:rPr>
          <w:rFonts w:asciiTheme="majorHAnsi" w:hAnsiTheme="majorHAnsi" w:cstheme="majorHAnsi"/>
        </w:rPr>
        <w:t xml:space="preserve"> le. A nyertes nem kap új lapot</w:t>
      </w:r>
      <w:r w:rsidR="000F2304">
        <w:rPr>
          <w:rFonts w:asciiTheme="majorHAnsi" w:hAnsiTheme="majorHAnsi" w:cstheme="majorHAnsi"/>
        </w:rPr>
        <w:t xml:space="preserve"> és</w:t>
      </w:r>
      <w:r w:rsidRPr="00CD06BA">
        <w:rPr>
          <w:rFonts w:asciiTheme="majorHAnsi" w:hAnsiTheme="majorHAnsi" w:cstheme="majorHAnsi"/>
        </w:rPr>
        <w:t xml:space="preserve"> a vesztes nem veszti el egyik lapját sem.</w:t>
      </w:r>
      <w:r w:rsidR="0082745B">
        <w:rPr>
          <w:rFonts w:asciiTheme="majorHAnsi" w:hAnsiTheme="majorHAnsi" w:cstheme="majorHAnsi"/>
        </w:rPr>
        <w:t xml:space="preserve"> Döntetlen játék esetén nincsen újrajátszás.</w:t>
      </w:r>
    </w:p>
    <w:p w14:paraId="2C143B63" w14:textId="7E593705" w:rsidR="00137FA8" w:rsidRPr="00CD06BA" w:rsidRDefault="00034041" w:rsidP="00034041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7DD64DC7" w14:textId="4DBE444C" w:rsidR="00E603A8" w:rsidRPr="00CD06BA" w:rsidRDefault="00E603A8" w:rsidP="007C20C4">
      <w:pPr>
        <w:pStyle w:val="Heading2"/>
        <w:spacing w:line="360" w:lineRule="auto"/>
        <w:rPr>
          <w:rFonts w:cstheme="majorHAnsi"/>
        </w:rPr>
      </w:pPr>
      <w:bookmarkStart w:id="24" w:name="_Toc532237660"/>
      <w:r w:rsidRPr="00CD06BA">
        <w:rPr>
          <w:rFonts w:cstheme="majorHAnsi"/>
        </w:rPr>
        <w:lastRenderedPageBreak/>
        <w:t>3.2 A</w:t>
      </w:r>
      <w:r w:rsidR="00D8643E" w:rsidRPr="00CD06BA">
        <w:rPr>
          <w:rFonts w:cstheme="majorHAnsi"/>
        </w:rPr>
        <w:t xml:space="preserve"> mappaszerkezet felépítése</w:t>
      </w:r>
      <w:bookmarkEnd w:id="24"/>
    </w:p>
    <w:p w14:paraId="358F89C8" w14:textId="71A79D8D" w:rsidR="00D8643E" w:rsidRDefault="00034041" w:rsidP="003977FD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noProof/>
          <w:lang w:eastAsia="hu-HU"/>
        </w:rPr>
        <w:drawing>
          <wp:anchor distT="0" distB="0" distL="114300" distR="114300" simplePos="0" relativeHeight="251835904" behindDoc="0" locked="0" layoutInCell="1" allowOverlap="1" wp14:anchorId="41929211" wp14:editId="5EF38A3F">
            <wp:simplePos x="0" y="0"/>
            <wp:positionH relativeFrom="column">
              <wp:posOffset>189964</wp:posOffset>
            </wp:positionH>
            <wp:positionV relativeFrom="paragraph">
              <wp:posOffset>958121</wp:posOffset>
            </wp:positionV>
            <wp:extent cx="3677811" cy="3943350"/>
            <wp:effectExtent l="0" t="0" r="0" b="0"/>
            <wp:wrapTopAndBottom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811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7506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845120" behindDoc="0" locked="0" layoutInCell="1" allowOverlap="1" wp14:anchorId="2A7C17A6" wp14:editId="400B8454">
                <wp:simplePos x="0" y="0"/>
                <wp:positionH relativeFrom="column">
                  <wp:posOffset>223520</wp:posOffset>
                </wp:positionH>
                <wp:positionV relativeFrom="paragraph">
                  <wp:posOffset>4765675</wp:posOffset>
                </wp:positionV>
                <wp:extent cx="3677285" cy="635"/>
                <wp:effectExtent l="0" t="0" r="0" b="0"/>
                <wp:wrapTopAndBottom/>
                <wp:docPr id="57" name="Szövegdoboz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7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A532E7" w14:textId="66B860CB" w:rsidR="002275AD" w:rsidRPr="002275AD" w:rsidRDefault="002275AD" w:rsidP="001E7506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  <w:color w:val="auto"/>
                              </w:rPr>
                              <w:t>7</w: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2275AD">
                              <w:rPr>
                                <w:color w:val="auto"/>
                              </w:rPr>
                              <w:t>. ábra Mappaszerkezet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zövegdoboz 57" o:spid="_x0000_s1032" type="#_x0000_t202" style="position:absolute;left:0;text-align:left;margin-left:17.6pt;margin-top:375.25pt;width:289.55pt;height:.05pt;z-index:2518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" stroked="f">
                <v:textbox style="mso-fit-shape-to-text:t" inset="0,0,0,0">
                  <w:txbxContent>
                    <w:p w14:paraId="73A532E7" w14:textId="66B860CB" w:rsidR="002275AD" w:rsidRPr="002275AD" w:rsidRDefault="002275AD" w:rsidP="001E7506">
                      <w:pPr>
                        <w:pStyle w:val="Caption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2275AD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2275AD">
                        <w:rPr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noProof/>
                          <w:color w:val="auto"/>
                        </w:rPr>
                        <w:t>7</w: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2275AD">
                        <w:rPr>
                          <w:color w:val="auto"/>
                        </w:rPr>
                        <w:t>. ábra Mappaszerkezet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66927">
        <w:rPr>
          <w:rFonts w:asciiTheme="majorHAnsi" w:hAnsiTheme="majorHAnsi" w:cstheme="majorHAnsi"/>
        </w:rPr>
        <w:t>A ját</w:t>
      </w:r>
      <w:r w:rsidR="001E7506">
        <w:rPr>
          <w:rFonts w:asciiTheme="majorHAnsi" w:hAnsiTheme="majorHAnsi" w:cstheme="majorHAnsi"/>
        </w:rPr>
        <w:t>ék mappaszerkezete (</w:t>
      </w:r>
      <w:r w:rsidR="002275AD">
        <w:rPr>
          <w:rFonts w:asciiTheme="majorHAnsi" w:hAnsiTheme="majorHAnsi" w:cstheme="majorHAnsi"/>
          <w:i/>
        </w:rPr>
        <w:t>7</w:t>
      </w:r>
      <w:r>
        <w:rPr>
          <w:rFonts w:asciiTheme="majorHAnsi" w:hAnsiTheme="majorHAnsi" w:cstheme="majorHAnsi"/>
          <w:i/>
        </w:rPr>
        <w:t>. ábra</w:t>
      </w:r>
      <w:r w:rsidR="001E7506">
        <w:rPr>
          <w:rFonts w:asciiTheme="majorHAnsi" w:hAnsiTheme="majorHAnsi" w:cstheme="majorHAnsi"/>
        </w:rPr>
        <w:t xml:space="preserve">) egyszerű, a </w:t>
      </w:r>
      <w:r w:rsidR="001E7506" w:rsidRPr="001E7506">
        <w:rPr>
          <w:rFonts w:ascii="Courier New" w:hAnsi="Courier New" w:cs="Courier New"/>
        </w:rPr>
        <w:t>data</w:t>
      </w:r>
      <w:r w:rsidR="00A66927">
        <w:rPr>
          <w:rFonts w:asciiTheme="majorHAnsi" w:hAnsiTheme="majorHAnsi" w:cstheme="majorHAnsi"/>
        </w:rPr>
        <w:t xml:space="preserve"> mappában </w:t>
      </w:r>
      <w:r w:rsidR="001E7506">
        <w:rPr>
          <w:rFonts w:asciiTheme="majorHAnsi" w:hAnsiTheme="majorHAnsi" w:cstheme="majorHAnsi"/>
        </w:rPr>
        <w:t>vannak az adatbázisok</w:t>
      </w:r>
      <w:r w:rsidR="00A66927">
        <w:rPr>
          <w:rFonts w:asciiTheme="majorHAnsi" w:hAnsiTheme="majorHAnsi" w:cstheme="majorHAnsi"/>
        </w:rPr>
        <w:t xml:space="preserve"> és </w:t>
      </w:r>
      <w:r w:rsidR="001E7506">
        <w:rPr>
          <w:rFonts w:asciiTheme="majorHAnsi" w:hAnsiTheme="majorHAnsi" w:cstheme="majorHAnsi"/>
        </w:rPr>
        <w:t xml:space="preserve">a térképhez tartozó képek, a </w:t>
      </w:r>
      <w:r w:rsidR="00A66927" w:rsidRPr="001E7506">
        <w:rPr>
          <w:rFonts w:ascii="Courier New" w:hAnsi="Courier New" w:cs="Courier New"/>
        </w:rPr>
        <w:t>cards</w:t>
      </w:r>
      <w:r w:rsidR="00A66927">
        <w:rPr>
          <w:rFonts w:asciiTheme="majorHAnsi" w:hAnsiTheme="majorHAnsi" w:cstheme="majorHAnsi"/>
        </w:rPr>
        <w:t xml:space="preserve"> mappában a kártyák képei </w:t>
      </w:r>
      <w:r w:rsidR="001E7506">
        <w:rPr>
          <w:rFonts w:asciiTheme="majorHAnsi" w:hAnsiTheme="majorHAnsi" w:cstheme="majorHAnsi"/>
        </w:rPr>
        <w:t>találhatóak</w:t>
      </w:r>
      <w:r w:rsidR="00A66927">
        <w:rPr>
          <w:rFonts w:asciiTheme="majorHAnsi" w:hAnsiTheme="majorHAnsi" w:cstheme="majorHAnsi"/>
        </w:rPr>
        <w:t>.</w:t>
      </w:r>
    </w:p>
    <w:p w14:paraId="5A35CC4D" w14:textId="3E97108C" w:rsidR="00A66927" w:rsidRDefault="00A66927" w:rsidP="003977FD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 forráskód mappaszerkezet</w:t>
      </w:r>
      <w:r w:rsidR="000F2304">
        <w:rPr>
          <w:rFonts w:asciiTheme="majorHAnsi" w:hAnsiTheme="majorHAnsi" w:cstheme="majorHAnsi"/>
        </w:rPr>
        <w:t>e</w:t>
      </w:r>
      <w:r>
        <w:rPr>
          <w:rFonts w:asciiTheme="majorHAnsi" w:hAnsiTheme="majorHAnsi" w:cstheme="majorHAnsi"/>
        </w:rPr>
        <w:t xml:space="preserve"> a következő:</w:t>
      </w:r>
    </w:p>
    <w:p w14:paraId="0F697406" w14:textId="54611A09" w:rsidR="00A66927" w:rsidRDefault="00A66927" w:rsidP="001E7506">
      <w:pPr>
        <w:spacing w:line="360" w:lineRule="auto"/>
        <w:ind w:left="568"/>
        <w:rPr>
          <w:rFonts w:asciiTheme="majorHAnsi" w:hAnsiTheme="majorHAnsi" w:cstheme="majorHAnsi"/>
        </w:rPr>
      </w:pPr>
      <w:r w:rsidRPr="001E7506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>: a kártyákkal kapcsolatos osztályokat tartalmazza.</w:t>
      </w:r>
    </w:p>
    <w:p w14:paraId="65BB20A7" w14:textId="3A6A05CC" w:rsidR="00C54A40" w:rsidRDefault="00312659" w:rsidP="001E7506">
      <w:pPr>
        <w:spacing w:line="360" w:lineRule="auto"/>
        <w:ind w:left="568"/>
        <w:rPr>
          <w:rFonts w:asciiTheme="majorHAnsi" w:hAnsiTheme="majorHAnsi" w:cstheme="majorHAnsi"/>
        </w:rPr>
      </w:pPr>
      <w:r w:rsidRPr="001E7506">
        <w:rPr>
          <w:rFonts w:ascii="Courier New" w:hAnsi="Courier New" w:cs="Courier New"/>
        </w:rPr>
        <w:t>GUI</w:t>
      </w:r>
      <w:r>
        <w:rPr>
          <w:rFonts w:asciiTheme="majorHAnsi" w:hAnsiTheme="majorHAnsi" w:cstheme="majorHAnsi"/>
        </w:rPr>
        <w:t>: a grafikus felület osztályait tartalmazza.</w:t>
      </w:r>
    </w:p>
    <w:p w14:paraId="06607880" w14:textId="4207CC65" w:rsidR="00312659" w:rsidRDefault="00312659" w:rsidP="001E7506">
      <w:pPr>
        <w:spacing w:line="360" w:lineRule="auto"/>
        <w:ind w:left="568"/>
        <w:rPr>
          <w:rFonts w:asciiTheme="majorHAnsi" w:hAnsiTheme="majorHAnsi" w:cstheme="majorHAnsi"/>
        </w:rPr>
      </w:pPr>
      <w:r w:rsidRPr="001E7506">
        <w:rPr>
          <w:rFonts w:ascii="Courier New" w:hAnsi="Courier New" w:cs="Courier New"/>
        </w:rPr>
        <w:t>Logic</w:t>
      </w:r>
      <w:r>
        <w:rPr>
          <w:rFonts w:asciiTheme="majorHAnsi" w:hAnsiTheme="majorHAnsi" w:cstheme="majorHAnsi"/>
        </w:rPr>
        <w:t xml:space="preserve">: a </w:t>
      </w:r>
      <w:r w:rsidRPr="001E7506">
        <w:rPr>
          <w:rFonts w:ascii="Courier New" w:hAnsi="Courier New" w:cs="Courier New"/>
        </w:rPr>
        <w:t>controller</w:t>
      </w:r>
      <w:r>
        <w:rPr>
          <w:rFonts w:asciiTheme="majorHAnsi" w:hAnsiTheme="majorHAnsi" w:cstheme="majorHAnsi"/>
        </w:rPr>
        <w:t xml:space="preserve"> és logika elemeit tartalmazza.</w:t>
      </w:r>
    </w:p>
    <w:p w14:paraId="647C1D69" w14:textId="670BB46E" w:rsidR="00312659" w:rsidRDefault="00312659" w:rsidP="001E7506">
      <w:pPr>
        <w:spacing w:line="360" w:lineRule="auto"/>
        <w:ind w:left="568"/>
        <w:rPr>
          <w:rFonts w:asciiTheme="majorHAnsi" w:hAnsiTheme="majorHAnsi" w:cstheme="majorHAnsi"/>
        </w:rPr>
      </w:pPr>
      <w:r w:rsidRPr="001E7506">
        <w:rPr>
          <w:rFonts w:ascii="Courier New" w:hAnsi="Courier New" w:cs="Courier New"/>
        </w:rPr>
        <w:t>NetCode</w:t>
      </w:r>
      <w:r>
        <w:rPr>
          <w:rFonts w:asciiTheme="majorHAnsi" w:hAnsiTheme="majorHAnsi" w:cstheme="majorHAnsi"/>
        </w:rPr>
        <w:t xml:space="preserve">: a </w:t>
      </w:r>
      <w:r w:rsidRPr="001E7506">
        <w:rPr>
          <w:rFonts w:ascii="Courier New" w:hAnsi="Courier New" w:cs="Courier New"/>
        </w:rPr>
        <w:t>C</w:t>
      </w:r>
      <w:r w:rsidR="0082745B" w:rsidRPr="001E7506">
        <w:rPr>
          <w:rFonts w:ascii="Courier New" w:hAnsi="Courier New" w:cs="Courier New"/>
        </w:rPr>
        <w:t>lient</w:t>
      </w:r>
      <w:r w:rsidR="0082745B">
        <w:rPr>
          <w:rFonts w:asciiTheme="majorHAnsi" w:hAnsiTheme="majorHAnsi" w:cstheme="majorHAnsi"/>
        </w:rPr>
        <w:t xml:space="preserve"> és </w:t>
      </w:r>
      <w:r w:rsidR="0082745B" w:rsidRPr="001E7506">
        <w:rPr>
          <w:rFonts w:ascii="Courier New" w:hAnsi="Courier New" w:cs="Courier New"/>
        </w:rPr>
        <w:t>Server</w:t>
      </w:r>
      <w:r w:rsidR="0082745B">
        <w:rPr>
          <w:rFonts w:asciiTheme="majorHAnsi" w:hAnsiTheme="majorHAnsi" w:cstheme="majorHAnsi"/>
        </w:rPr>
        <w:t xml:space="preserve"> található benne, ezek almappákban vannak tárolva.</w:t>
      </w:r>
    </w:p>
    <w:p w14:paraId="030BBD91" w14:textId="721573D4" w:rsidR="00312659" w:rsidRDefault="00312659" w:rsidP="001E7506">
      <w:pPr>
        <w:spacing w:line="360" w:lineRule="auto"/>
        <w:ind w:left="568"/>
        <w:rPr>
          <w:rFonts w:asciiTheme="majorHAnsi" w:hAnsiTheme="majorHAnsi" w:cstheme="majorHAnsi"/>
        </w:rPr>
      </w:pPr>
      <w:r w:rsidRPr="001E7506">
        <w:rPr>
          <w:rFonts w:ascii="Courier New" w:hAnsi="Courier New" w:cs="Courier New"/>
        </w:rPr>
        <w:t>Player</w:t>
      </w:r>
      <w:r>
        <w:rPr>
          <w:rFonts w:asciiTheme="majorHAnsi" w:hAnsiTheme="majorHAnsi" w:cstheme="majorHAnsi"/>
        </w:rPr>
        <w:t>: az emberi és gépi játékos elemeit tartalmazza.</w:t>
      </w:r>
    </w:p>
    <w:p w14:paraId="3842A532" w14:textId="58726B6C" w:rsidR="00312659" w:rsidRDefault="00312659" w:rsidP="00034041">
      <w:pPr>
        <w:spacing w:line="360" w:lineRule="auto"/>
        <w:ind w:left="568"/>
        <w:rPr>
          <w:rFonts w:asciiTheme="majorHAnsi" w:hAnsiTheme="majorHAnsi" w:cstheme="majorHAnsi"/>
        </w:rPr>
      </w:pPr>
      <w:r w:rsidRPr="001E7506">
        <w:rPr>
          <w:rFonts w:ascii="Courier New" w:hAnsi="Courier New" w:cs="Courier New"/>
        </w:rPr>
        <w:t>Statistics</w:t>
      </w:r>
      <w:r>
        <w:rPr>
          <w:rFonts w:asciiTheme="majorHAnsi" w:hAnsiTheme="majorHAnsi" w:cstheme="majorHAnsi"/>
        </w:rPr>
        <w:t>: a statisztika elemeit tartalmazza.</w:t>
      </w:r>
    </w:p>
    <w:p w14:paraId="2DEAEC80" w14:textId="53FD9E93" w:rsidR="00312659" w:rsidRDefault="00312659" w:rsidP="00034041">
      <w:pPr>
        <w:spacing w:line="360" w:lineRule="auto"/>
        <w:ind w:left="284" w:firstLine="284"/>
        <w:rPr>
          <w:rFonts w:asciiTheme="majorHAnsi" w:hAnsiTheme="majorHAnsi" w:cstheme="majorHAnsi"/>
        </w:rPr>
      </w:pPr>
      <w:r w:rsidRPr="001E7506">
        <w:rPr>
          <w:rFonts w:ascii="Courier New" w:hAnsi="Courier New" w:cs="Courier New"/>
        </w:rPr>
        <w:t>tronfoglalo</w:t>
      </w:r>
      <w:r w:rsidR="00034041">
        <w:rPr>
          <w:rFonts w:asciiTheme="majorHAnsi" w:hAnsiTheme="majorHAnsi" w:cstheme="majorHAnsi"/>
        </w:rPr>
        <w:t>: az indító és adatbázis építő</w:t>
      </w:r>
      <w:r>
        <w:rPr>
          <w:rFonts w:asciiTheme="majorHAnsi" w:hAnsiTheme="majorHAnsi" w:cstheme="majorHAnsi"/>
        </w:rPr>
        <w:t xml:space="preserve"> osztályokat tartalmazza.</w:t>
      </w:r>
    </w:p>
    <w:p w14:paraId="76C0CE8F" w14:textId="2E0395A9" w:rsidR="00AE4C26" w:rsidRDefault="00AE4C26" w:rsidP="007C20C4">
      <w:pPr>
        <w:spacing w:line="360" w:lineRule="auto"/>
        <w:rPr>
          <w:rFonts w:asciiTheme="majorHAnsi" w:hAnsiTheme="majorHAnsi" w:cstheme="majorHAnsi"/>
        </w:rPr>
      </w:pPr>
    </w:p>
    <w:p w14:paraId="0A579E6D" w14:textId="1AD67CE9" w:rsidR="00BC3CB3" w:rsidRPr="00CD06BA" w:rsidRDefault="00BC3CB3" w:rsidP="007C20C4">
      <w:pPr>
        <w:spacing w:line="360" w:lineRule="auto"/>
        <w:rPr>
          <w:rFonts w:asciiTheme="majorHAnsi" w:hAnsiTheme="majorHAnsi" w:cstheme="majorHAnsi"/>
        </w:rPr>
      </w:pPr>
    </w:p>
    <w:p w14:paraId="2E994C35" w14:textId="64E7BC15" w:rsidR="00CD06BA" w:rsidRPr="00CD06BA" w:rsidRDefault="00A3608E" w:rsidP="007C20C4">
      <w:pPr>
        <w:pStyle w:val="Heading2"/>
        <w:spacing w:line="360" w:lineRule="auto"/>
        <w:rPr>
          <w:rFonts w:cstheme="majorHAnsi"/>
        </w:rPr>
      </w:pPr>
      <w:bookmarkStart w:id="25" w:name="_Toc532237661"/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214772A4" wp14:editId="14E06482">
                <wp:simplePos x="0" y="0"/>
                <wp:positionH relativeFrom="column">
                  <wp:posOffset>198755</wp:posOffset>
                </wp:positionH>
                <wp:positionV relativeFrom="paragraph">
                  <wp:posOffset>3043275</wp:posOffset>
                </wp:positionV>
                <wp:extent cx="5205095" cy="635"/>
                <wp:effectExtent l="0" t="0" r="0" b="0"/>
                <wp:wrapTopAndBottom/>
                <wp:docPr id="58" name="Szövegdoboz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5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976550" w14:textId="649AB3B6" w:rsidR="002275AD" w:rsidRPr="000F2E91" w:rsidRDefault="002275AD" w:rsidP="00A3608E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826321">
                              <w:t>A játék UML diagramja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zövegdoboz 58" o:spid="_x0000_s1033" type="#_x0000_t202" style="position:absolute;margin-left:15.65pt;margin-top:239.65pt;width:409.85pt;height:.05pt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" stroked="f">
                <v:textbox style="mso-fit-shape-to-text:t" inset="0,0,0,0">
                  <w:txbxContent>
                    <w:p w14:paraId="51976550" w14:textId="649AB3B6" w:rsidR="002275AD" w:rsidRPr="000F2E91" w:rsidRDefault="002275AD" w:rsidP="00A3608E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EC1E51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826321">
                        <w:t>A játék UML diagramja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275AD">
        <w:rPr>
          <w:noProof/>
        </w:rPr>
        <mc:AlternateContent>
          <mc:Choice Requires="wps">
            <w:drawing>
              <wp:anchor distT="0" distB="0" distL="114300" distR="114300" simplePos="0" relativeHeight="251920896" behindDoc="0" locked="0" layoutInCell="1" allowOverlap="1" wp14:anchorId="292765EB" wp14:editId="677DBE9D">
                <wp:simplePos x="0" y="0"/>
                <wp:positionH relativeFrom="column">
                  <wp:posOffset>198755</wp:posOffset>
                </wp:positionH>
                <wp:positionV relativeFrom="paragraph">
                  <wp:posOffset>3378835</wp:posOffset>
                </wp:positionV>
                <wp:extent cx="5205095" cy="635"/>
                <wp:effectExtent l="0" t="0" r="0" b="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5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84E2AD" w14:textId="543F5987" w:rsidR="002275AD" w:rsidRPr="002275AD" w:rsidRDefault="002275AD" w:rsidP="002275AD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  <w:color w:val="auto"/>
                              </w:rPr>
                              <w:t>9</w: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2275AD">
                              <w:rPr>
                                <w:color w:val="auto"/>
                              </w:rPr>
                              <w:t>. ábra A program szerkezete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3" o:spid="_x0000_s1034" type="#_x0000_t202" style="position:absolute;margin-left:15.65pt;margin-top:266.05pt;width:409.85pt;height:.05pt;z-index:2519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" stroked="f">
                <v:textbox style="mso-fit-shape-to-text:t" inset="0,0,0,0">
                  <w:txbxContent>
                    <w:p w14:paraId="3384E2AD" w14:textId="543F5987" w:rsidR="002275AD" w:rsidRPr="002275AD" w:rsidRDefault="002275AD" w:rsidP="002275AD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 w:rsidRPr="002275AD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2275AD">
                        <w:rPr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noProof/>
                          <w:color w:val="auto"/>
                        </w:rPr>
                        <w:t>9</w: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2275AD">
                        <w:rPr>
                          <w:color w:val="auto"/>
                        </w:rPr>
                        <w:t>. ábra A program szerkezete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857408" behindDoc="0" locked="0" layoutInCell="1" allowOverlap="1" wp14:anchorId="012C04DF" wp14:editId="7F7C8878">
            <wp:simplePos x="0" y="0"/>
            <wp:positionH relativeFrom="column">
              <wp:posOffset>198889</wp:posOffset>
            </wp:positionH>
            <wp:positionV relativeFrom="paragraph">
              <wp:posOffset>334767</wp:posOffset>
            </wp:positionV>
            <wp:extent cx="5205095" cy="2987040"/>
            <wp:effectExtent l="0" t="0" r="0" b="3810"/>
            <wp:wrapTopAndBottom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643E" w:rsidRPr="00CD06BA">
        <w:rPr>
          <w:rFonts w:cstheme="majorHAnsi"/>
        </w:rPr>
        <w:t>3.3 A program szerkezete</w:t>
      </w:r>
      <w:bookmarkEnd w:id="25"/>
    </w:p>
    <w:p w14:paraId="16161A81" w14:textId="77777777" w:rsidR="00A3608E" w:rsidRDefault="00A3608E" w:rsidP="003977FD">
      <w:pPr>
        <w:spacing w:line="360" w:lineRule="auto"/>
        <w:ind w:left="284"/>
        <w:rPr>
          <w:rFonts w:asciiTheme="majorHAnsi" w:hAnsiTheme="majorHAnsi" w:cstheme="majorHAnsi"/>
        </w:rPr>
      </w:pPr>
    </w:p>
    <w:p w14:paraId="274A92EF" w14:textId="229A575C" w:rsidR="00CD06BA" w:rsidRDefault="00CD06BA" w:rsidP="003977FD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program vezérléséért a </w:t>
      </w:r>
      <w:r w:rsidRPr="00A3608E">
        <w:rPr>
          <w:rFonts w:ascii="Courier New" w:hAnsi="Courier New" w:cs="Courier New"/>
        </w:rPr>
        <w:t>Controller</w:t>
      </w:r>
      <w:r>
        <w:rPr>
          <w:rFonts w:asciiTheme="majorHAnsi" w:hAnsiTheme="majorHAnsi" w:cstheme="majorHAnsi"/>
        </w:rPr>
        <w:t xml:space="preserve"> nevű statikus osztály a felelős. Ennek a metódusai irányítják a </w:t>
      </w:r>
      <w:r w:rsidRPr="00A3608E">
        <w:rPr>
          <w:rFonts w:ascii="Courier New" w:hAnsi="Courier New" w:cs="Courier New"/>
        </w:rPr>
        <w:t>Tronfoglalo</w:t>
      </w:r>
      <w:r>
        <w:rPr>
          <w:rFonts w:asciiTheme="majorHAnsi" w:hAnsiTheme="majorHAnsi" w:cstheme="majorHAnsi"/>
        </w:rPr>
        <w:t xml:space="preserve"> és a </w:t>
      </w:r>
      <w:r w:rsidRPr="00A3608E">
        <w:rPr>
          <w:rFonts w:ascii="Courier New" w:hAnsi="Courier New" w:cs="Courier New"/>
        </w:rPr>
        <w:t>Client</w:t>
      </w:r>
      <w:r>
        <w:rPr>
          <w:rFonts w:asciiTheme="majorHAnsi" w:hAnsiTheme="majorHAnsi" w:cstheme="majorHAnsi"/>
        </w:rPr>
        <w:t xml:space="preserve"> osztályokat, ezeket indításkor </w:t>
      </w:r>
      <w:r w:rsidR="00A3608E">
        <w:rPr>
          <w:rFonts w:asciiTheme="majorHAnsi" w:hAnsiTheme="majorHAnsi" w:cstheme="majorHAnsi"/>
        </w:rPr>
        <w:t xml:space="preserve">kapja meg a </w:t>
      </w:r>
      <w:r w:rsidR="00A3608E" w:rsidRPr="00A3608E">
        <w:rPr>
          <w:rFonts w:ascii="Courier New" w:hAnsi="Courier New" w:cs="Courier New"/>
        </w:rPr>
        <w:t>Controller</w:t>
      </w:r>
      <w:r w:rsidR="00A3608E">
        <w:rPr>
          <w:rFonts w:asciiTheme="majorHAnsi" w:hAnsiTheme="majorHAnsi" w:cstheme="majorHAnsi"/>
        </w:rPr>
        <w:t xml:space="preserve"> osztály</w:t>
      </w:r>
      <w:r>
        <w:rPr>
          <w:rFonts w:asciiTheme="majorHAnsi" w:hAnsiTheme="majorHAnsi" w:cstheme="majorHAnsi"/>
        </w:rPr>
        <w:t>.</w:t>
      </w:r>
    </w:p>
    <w:p w14:paraId="5B0B73CF" w14:textId="6E1DD999" w:rsidR="00CD06BA" w:rsidRDefault="00CD06BA" w:rsidP="003977FD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Client</w:t>
      </w:r>
      <w:r>
        <w:rPr>
          <w:rFonts w:asciiTheme="majorHAnsi" w:hAnsiTheme="majorHAnsi" w:cstheme="majorHAnsi"/>
        </w:rPr>
        <w:t xml:space="preserve"> osztály kommunikál a szerverrel, ez ütemezi a játék eseményeit. A </w:t>
      </w:r>
      <w:r w:rsidRPr="00A3608E">
        <w:rPr>
          <w:rFonts w:ascii="Courier New" w:hAnsi="Courier New" w:cs="Courier New"/>
        </w:rPr>
        <w:t>Controller</w:t>
      </w:r>
      <w:r>
        <w:rPr>
          <w:rFonts w:asciiTheme="majorHAnsi" w:hAnsiTheme="majorHAnsi" w:cstheme="majorHAnsi"/>
        </w:rPr>
        <w:t xml:space="preserve"> osztályon keresztül frissíti a grafikus felületet.</w:t>
      </w:r>
    </w:p>
    <w:p w14:paraId="3ABA570A" w14:textId="5824817A" w:rsidR="00CD06BA" w:rsidRDefault="00CD06BA" w:rsidP="003977FD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Client</w:t>
      </w:r>
      <w:r>
        <w:rPr>
          <w:rFonts w:asciiTheme="majorHAnsi" w:hAnsiTheme="majorHAnsi" w:cstheme="majorHAnsi"/>
        </w:rPr>
        <w:t>-ben találhat</w:t>
      </w:r>
      <w:r w:rsidR="002E34C3">
        <w:rPr>
          <w:rFonts w:asciiTheme="majorHAnsi" w:hAnsiTheme="majorHAnsi" w:cstheme="majorHAnsi"/>
        </w:rPr>
        <w:t xml:space="preserve">ó egy </w:t>
      </w:r>
      <w:r w:rsidR="002E34C3" w:rsidRPr="00A3608E">
        <w:rPr>
          <w:rFonts w:ascii="Courier New" w:hAnsi="Courier New" w:cs="Courier New"/>
        </w:rPr>
        <w:t>Player</w:t>
      </w:r>
      <w:r w:rsidR="002E34C3">
        <w:rPr>
          <w:rFonts w:asciiTheme="majorHAnsi" w:hAnsiTheme="majorHAnsi" w:cstheme="majorHAnsi"/>
        </w:rPr>
        <w:t xml:space="preserve"> típusú változó, ezt a példányosításakor hozza létre, lehet </w:t>
      </w:r>
      <w:r w:rsidR="002E34C3" w:rsidRPr="00A3608E">
        <w:rPr>
          <w:rFonts w:ascii="Courier New" w:hAnsi="Courier New" w:cs="Courier New"/>
        </w:rPr>
        <w:t>HumanPlayer</w:t>
      </w:r>
      <w:r w:rsidR="002E34C3">
        <w:rPr>
          <w:rFonts w:asciiTheme="majorHAnsi" w:hAnsiTheme="majorHAnsi" w:cstheme="majorHAnsi"/>
        </w:rPr>
        <w:t xml:space="preserve"> vagy </w:t>
      </w:r>
      <w:r w:rsidR="002E34C3" w:rsidRPr="00A3608E">
        <w:rPr>
          <w:rFonts w:ascii="Courier New" w:hAnsi="Courier New" w:cs="Courier New"/>
        </w:rPr>
        <w:t>AiPlayer</w:t>
      </w:r>
      <w:r w:rsidR="002E34C3">
        <w:rPr>
          <w:rFonts w:asciiTheme="majorHAnsi" w:hAnsiTheme="majorHAnsi" w:cstheme="majorHAnsi"/>
        </w:rPr>
        <w:t xml:space="preserve"> a játékos típusától függően.</w:t>
      </w:r>
    </w:p>
    <w:p w14:paraId="184E5AE0" w14:textId="290F3F31" w:rsidR="00400963" w:rsidRDefault="00400963" w:rsidP="003977FD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Player</w:t>
      </w:r>
      <w:r>
        <w:rPr>
          <w:rFonts w:asciiTheme="majorHAnsi" w:hAnsiTheme="majorHAnsi" w:cstheme="majorHAnsi"/>
        </w:rPr>
        <w:t xml:space="preserve"> osztályban tárolva vannak a játékos kártyái és a játéktábla, ebből frissíti a grafikus felületet a játék.</w:t>
      </w:r>
    </w:p>
    <w:p w14:paraId="2AB670A0" w14:textId="26731C58" w:rsidR="00993A61" w:rsidRDefault="00993A61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Table</w:t>
      </w:r>
      <w:r>
        <w:rPr>
          <w:rFonts w:asciiTheme="majorHAnsi" w:hAnsiTheme="majorHAnsi" w:cstheme="majorHAnsi"/>
        </w:rPr>
        <w:t xml:space="preserve"> osztály </w:t>
      </w:r>
      <w:r w:rsidRPr="00A3608E">
        <w:rPr>
          <w:rFonts w:ascii="Courier New" w:hAnsi="Courier New" w:cs="Courier New"/>
        </w:rPr>
        <w:t>Row</w:t>
      </w:r>
      <w:r>
        <w:rPr>
          <w:rFonts w:asciiTheme="majorHAnsi" w:hAnsiTheme="majorHAnsi" w:cstheme="majorHAnsi"/>
        </w:rPr>
        <w:t xml:space="preserve"> osztályokb</w:t>
      </w:r>
      <w:r w:rsidR="000F2304">
        <w:rPr>
          <w:rFonts w:asciiTheme="majorHAnsi" w:hAnsiTheme="majorHAnsi" w:cstheme="majorHAnsi"/>
        </w:rPr>
        <w:t>ó</w:t>
      </w:r>
      <w:r>
        <w:rPr>
          <w:rFonts w:asciiTheme="majorHAnsi" w:hAnsiTheme="majorHAnsi" w:cstheme="majorHAnsi"/>
        </w:rPr>
        <w:t>l áll, ezek a játéktábla sorait és azoknak az adatait tárolják.</w:t>
      </w:r>
    </w:p>
    <w:p w14:paraId="48F75A08" w14:textId="1B9C42FA" w:rsidR="00400963" w:rsidRDefault="009E1893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Az </w:t>
      </w:r>
      <w:r w:rsidRPr="00A3608E">
        <w:rPr>
          <w:rFonts w:ascii="Courier New" w:hAnsi="Courier New" w:cs="Courier New"/>
        </w:rPr>
        <w:t>AiPlayer</w:t>
      </w:r>
      <w:r>
        <w:rPr>
          <w:rFonts w:asciiTheme="majorHAnsi" w:hAnsiTheme="majorHAnsi" w:cstheme="majorHAnsi"/>
        </w:rPr>
        <w:t xml:space="preserve"> eléri a </w:t>
      </w:r>
      <w:r w:rsidRPr="00A3608E">
        <w:rPr>
          <w:rFonts w:ascii="Courier New" w:hAnsi="Courier New" w:cs="Courier New"/>
        </w:rPr>
        <w:t>Stats</w:t>
      </w:r>
      <w:r>
        <w:rPr>
          <w:rFonts w:asciiTheme="majorHAnsi" w:hAnsiTheme="majorHAnsi" w:cstheme="majorHAnsi"/>
        </w:rPr>
        <w:t xml:space="preserve"> osztályon keresztül a </w:t>
      </w:r>
      <w:r w:rsidRPr="00A3608E">
        <w:rPr>
          <w:rFonts w:ascii="Courier New" w:hAnsi="Courier New" w:cs="Courier New"/>
        </w:rPr>
        <w:t>statistics</w:t>
      </w:r>
      <w:r>
        <w:rPr>
          <w:rFonts w:asciiTheme="majorHAnsi" w:hAnsiTheme="majorHAnsi" w:cstheme="majorHAnsi"/>
        </w:rPr>
        <w:t xml:space="preserve"> adatbázist, amelyből a kártyaválasztáshoz használ fel adatokat. Ezeket az adatokat a </w:t>
      </w:r>
      <w:r w:rsidRPr="00A3608E">
        <w:rPr>
          <w:rFonts w:ascii="Courier New" w:hAnsi="Courier New" w:cs="Courier New"/>
        </w:rPr>
        <w:t>Client</w:t>
      </w:r>
      <w:r>
        <w:rPr>
          <w:rFonts w:asciiTheme="majorHAnsi" w:hAnsiTheme="majorHAnsi" w:cstheme="majorHAnsi"/>
        </w:rPr>
        <w:t xml:space="preserve"> osztály frissíti.</w:t>
      </w:r>
    </w:p>
    <w:p w14:paraId="48178CF8" w14:textId="2E9ABDCB" w:rsidR="009E1893" w:rsidRDefault="009E1893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A </w:t>
      </w:r>
      <w:r w:rsidRPr="00A3608E">
        <w:rPr>
          <w:rFonts w:ascii="Courier New" w:hAnsi="Courier New" w:cs="Courier New"/>
        </w:rPr>
        <w:t>Client</w:t>
      </w:r>
      <w:r>
        <w:rPr>
          <w:rFonts w:asciiTheme="majorHAnsi" w:hAnsiTheme="majorHAnsi" w:cstheme="majorHAnsi"/>
        </w:rPr>
        <w:t xml:space="preserve"> a </w:t>
      </w:r>
      <w:r w:rsidRPr="00A3608E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 xml:space="preserve"> osztályból éri el a kártyákat tartalmazó adatbázisokat, ezek között van a játékos kártyáinak a tárolására használt adatbázisok is.</w:t>
      </w:r>
    </w:p>
    <w:p w14:paraId="11AB70A1" w14:textId="56ACC8CF" w:rsidR="009E1893" w:rsidRDefault="009E1893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 xml:space="preserve"> egy statikus osztály, amely a kártyák tárolásáért felel. Három adatbázisban tárolja őket, </w:t>
      </w:r>
      <w:r w:rsidRPr="00A3608E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 xml:space="preserve">, ebben vannak a kártyák adatai, </w:t>
      </w:r>
      <w:r w:rsidRPr="00A3608E">
        <w:rPr>
          <w:rFonts w:ascii="Courier New" w:hAnsi="Courier New" w:cs="Courier New"/>
        </w:rPr>
        <w:t>deck</w:t>
      </w:r>
      <w:r>
        <w:rPr>
          <w:rFonts w:asciiTheme="majorHAnsi" w:hAnsiTheme="majorHAnsi" w:cstheme="majorHAnsi"/>
        </w:rPr>
        <w:t xml:space="preserve">, ebben vannak a játékos paklijában lévő kártyák, </w:t>
      </w:r>
      <w:r w:rsidRPr="00A3608E">
        <w:rPr>
          <w:rFonts w:ascii="Courier New" w:hAnsi="Courier New" w:cs="Courier New"/>
        </w:rPr>
        <w:t>myCards</w:t>
      </w:r>
      <w:r>
        <w:rPr>
          <w:rFonts w:asciiTheme="majorHAnsi" w:hAnsiTheme="majorHAnsi" w:cstheme="majorHAnsi"/>
        </w:rPr>
        <w:t>, amiben a játékos maradék kártyája található.</w:t>
      </w:r>
    </w:p>
    <w:p w14:paraId="02BD6770" w14:textId="29524F59" w:rsidR="00CD06BA" w:rsidRDefault="00CD06BA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Tronfoglalo</w:t>
      </w:r>
      <w:r>
        <w:rPr>
          <w:rFonts w:asciiTheme="majorHAnsi" w:hAnsiTheme="majorHAnsi" w:cstheme="majorHAnsi"/>
        </w:rPr>
        <w:t xml:space="preserve"> osztály a grafikus felület vezérléséért felelős, ennek a részei a Map, </w:t>
      </w:r>
      <w:r w:rsidRPr="00A3608E">
        <w:rPr>
          <w:rFonts w:ascii="Courier New" w:hAnsi="Courier New" w:cs="Courier New"/>
        </w:rPr>
        <w:t>MainMenu</w:t>
      </w:r>
      <w:r>
        <w:rPr>
          <w:rFonts w:asciiTheme="majorHAnsi" w:hAnsiTheme="majorHAnsi" w:cstheme="majorHAnsi"/>
        </w:rPr>
        <w:t xml:space="preserve">, </w:t>
      </w:r>
      <w:r w:rsidRPr="00A3608E">
        <w:rPr>
          <w:rFonts w:ascii="Courier New" w:hAnsi="Courier New" w:cs="Courier New"/>
        </w:rPr>
        <w:t>Table</w:t>
      </w:r>
      <w:r>
        <w:rPr>
          <w:rFonts w:asciiTheme="majorHAnsi" w:hAnsiTheme="majorHAnsi" w:cstheme="majorHAnsi"/>
        </w:rPr>
        <w:t xml:space="preserve">, </w:t>
      </w:r>
      <w:r w:rsidRPr="00A3608E">
        <w:rPr>
          <w:rFonts w:ascii="Courier New" w:hAnsi="Courier New" w:cs="Courier New"/>
        </w:rPr>
        <w:t>EditDeck</w:t>
      </w:r>
      <w:r>
        <w:rPr>
          <w:rFonts w:asciiTheme="majorHAnsi" w:hAnsiTheme="majorHAnsi" w:cstheme="majorHAnsi"/>
        </w:rPr>
        <w:t>.</w:t>
      </w:r>
    </w:p>
    <w:p w14:paraId="6F133BCC" w14:textId="458C632E" w:rsidR="00C26302" w:rsidRDefault="00C26302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Map osztály az egyjátékos mód </w:t>
      </w:r>
      <w:r w:rsidR="00400963">
        <w:rPr>
          <w:rFonts w:asciiTheme="majorHAnsi" w:hAnsiTheme="majorHAnsi" w:cstheme="majorHAnsi"/>
        </w:rPr>
        <w:t xml:space="preserve">térképéért és a mentésért felelős, az utóbbit a </w:t>
      </w:r>
      <w:r w:rsidR="00400963" w:rsidRPr="00A3608E">
        <w:rPr>
          <w:rFonts w:ascii="Courier New" w:hAnsi="Courier New" w:cs="Courier New"/>
        </w:rPr>
        <w:t>Save</w:t>
      </w:r>
      <w:r w:rsidR="00400963">
        <w:rPr>
          <w:rFonts w:asciiTheme="majorHAnsi" w:hAnsiTheme="majorHAnsi" w:cstheme="majorHAnsi"/>
        </w:rPr>
        <w:t xml:space="preserve"> osztály kezeli.</w:t>
      </w:r>
    </w:p>
    <w:p w14:paraId="3A008313" w14:textId="5F971A9E" w:rsidR="00400963" w:rsidRDefault="00400963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MainMenu</w:t>
      </w:r>
      <w:r>
        <w:rPr>
          <w:rFonts w:asciiTheme="majorHAnsi" w:hAnsiTheme="majorHAnsi" w:cstheme="majorHAnsi"/>
        </w:rPr>
        <w:t xml:space="preserve"> a főmenüt tartalmazza, innen indítható a játék és szerkeszthető a pakli.</w:t>
      </w:r>
    </w:p>
    <w:p w14:paraId="42E4F8A3" w14:textId="0AC243E7" w:rsidR="00400963" w:rsidRDefault="00400963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3608E">
        <w:rPr>
          <w:rFonts w:ascii="Courier New" w:hAnsi="Courier New" w:cs="Courier New"/>
        </w:rPr>
        <w:t>Table</w:t>
      </w:r>
      <w:r>
        <w:rPr>
          <w:rFonts w:asciiTheme="majorHAnsi" w:hAnsiTheme="majorHAnsi" w:cstheme="majorHAnsi"/>
        </w:rPr>
        <w:t xml:space="preserve"> osztály maga a játéktábla, ebben a sorokat </w:t>
      </w:r>
      <w:r w:rsidRPr="00A3608E">
        <w:rPr>
          <w:rFonts w:ascii="Courier New" w:hAnsi="Courier New" w:cs="Courier New"/>
        </w:rPr>
        <w:t>RowGUI</w:t>
      </w:r>
      <w:r>
        <w:rPr>
          <w:rFonts w:asciiTheme="majorHAnsi" w:hAnsiTheme="majorHAnsi" w:cstheme="majorHAnsi"/>
        </w:rPr>
        <w:t xml:space="preserve"> osztályok alkotják.</w:t>
      </w:r>
    </w:p>
    <w:p w14:paraId="3B142D5E" w14:textId="59D9D86D" w:rsidR="00400963" w:rsidRDefault="00400963" w:rsidP="00A3608E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Az </w:t>
      </w:r>
      <w:r w:rsidRPr="00A3608E">
        <w:rPr>
          <w:rFonts w:ascii="Courier New" w:hAnsi="Courier New" w:cs="Courier New"/>
        </w:rPr>
        <w:t>EditDeck</w:t>
      </w:r>
      <w:r>
        <w:rPr>
          <w:rFonts w:asciiTheme="majorHAnsi" w:hAnsiTheme="majorHAnsi" w:cstheme="majorHAnsi"/>
        </w:rPr>
        <w:t xml:space="preserve"> osztályban szintén </w:t>
      </w:r>
      <w:r w:rsidRPr="00A3608E">
        <w:rPr>
          <w:rFonts w:ascii="Courier New" w:hAnsi="Courier New" w:cs="Courier New"/>
        </w:rPr>
        <w:t>RowGUI</w:t>
      </w:r>
      <w:r>
        <w:rPr>
          <w:rFonts w:asciiTheme="majorHAnsi" w:hAnsiTheme="majorHAnsi" w:cstheme="majorHAnsi"/>
        </w:rPr>
        <w:t xml:space="preserve"> osztályok al</w:t>
      </w:r>
      <w:r w:rsidR="0082745B">
        <w:rPr>
          <w:rFonts w:asciiTheme="majorHAnsi" w:hAnsiTheme="majorHAnsi" w:cstheme="majorHAnsi"/>
        </w:rPr>
        <w:t>kotják a sorokat. Itt módosítha</w:t>
      </w:r>
      <w:r>
        <w:rPr>
          <w:rFonts w:asciiTheme="majorHAnsi" w:hAnsiTheme="majorHAnsi" w:cstheme="majorHAnsi"/>
        </w:rPr>
        <w:t>t</w:t>
      </w:r>
      <w:r w:rsidR="0082745B">
        <w:rPr>
          <w:rFonts w:asciiTheme="majorHAnsi" w:hAnsiTheme="majorHAnsi" w:cstheme="majorHAnsi"/>
        </w:rPr>
        <w:t>j</w:t>
      </w:r>
      <w:r>
        <w:rPr>
          <w:rFonts w:asciiTheme="majorHAnsi" w:hAnsiTheme="majorHAnsi" w:cstheme="majorHAnsi"/>
        </w:rPr>
        <w:t>uk a paklit.</w:t>
      </w:r>
    </w:p>
    <w:p w14:paraId="6D29DDB3" w14:textId="230812B4" w:rsidR="001061AF" w:rsidRPr="00CD06BA" w:rsidRDefault="00A66927" w:rsidP="00A3608E">
      <w:pPr>
        <w:keepNext/>
        <w:spacing w:line="360" w:lineRule="auto"/>
        <w:rPr>
          <w:rFonts w:asciiTheme="majorHAnsi" w:hAnsiTheme="majorHAnsi" w:cstheme="majorHAnsi"/>
        </w:rPr>
      </w:pPr>
      <w:r>
        <w:t xml:space="preserve"> </w:t>
      </w:r>
    </w:p>
    <w:p w14:paraId="7F360671" w14:textId="663B1FF5" w:rsidR="00F90E6D" w:rsidRDefault="00F90E6D" w:rsidP="007C20C4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0545E05C" w14:textId="09DDD994" w:rsidR="00D8643E" w:rsidRPr="00CD06BA" w:rsidRDefault="00D8643E" w:rsidP="007C20C4">
      <w:pPr>
        <w:spacing w:line="360" w:lineRule="auto"/>
        <w:rPr>
          <w:rFonts w:asciiTheme="majorHAnsi" w:hAnsiTheme="majorHAnsi" w:cstheme="majorHAnsi"/>
        </w:rPr>
      </w:pPr>
    </w:p>
    <w:p w14:paraId="2468B704" w14:textId="0591C5D9" w:rsidR="00D8643E" w:rsidRPr="00CD06BA" w:rsidRDefault="00D8643E" w:rsidP="007C20C4">
      <w:pPr>
        <w:pStyle w:val="Heading2"/>
        <w:spacing w:line="360" w:lineRule="auto"/>
        <w:jc w:val="both"/>
        <w:rPr>
          <w:rFonts w:cstheme="majorHAnsi"/>
        </w:rPr>
      </w:pPr>
      <w:bookmarkStart w:id="26" w:name="_Toc532237662"/>
      <w:r w:rsidRPr="00CD06BA">
        <w:rPr>
          <w:rFonts w:cstheme="majorHAnsi"/>
        </w:rPr>
        <w:t>3.4 Szerver – Kliens</w:t>
      </w:r>
      <w:bookmarkEnd w:id="26"/>
    </w:p>
    <w:p w14:paraId="26733C06" w14:textId="5B9D668B" w:rsidR="00D8643E" w:rsidRDefault="00DE397C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6547B7B3" wp14:editId="678C5B1A">
                <wp:simplePos x="0" y="0"/>
                <wp:positionH relativeFrom="column">
                  <wp:posOffset>-13335</wp:posOffset>
                </wp:positionH>
                <wp:positionV relativeFrom="paragraph">
                  <wp:posOffset>4277995</wp:posOffset>
                </wp:positionV>
                <wp:extent cx="5410200" cy="635"/>
                <wp:effectExtent l="0" t="0" r="0" b="0"/>
                <wp:wrapTopAndBottom/>
                <wp:docPr id="59" name="Szövegdoboz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6DDA83" w14:textId="4ADE6D75" w:rsidR="002275AD" w:rsidRPr="002275AD" w:rsidRDefault="002275AD" w:rsidP="00DE397C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  <w:color w:val="auto"/>
                              </w:rPr>
                              <w:t>10</w: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2275AD">
                              <w:rPr>
                                <w:color w:val="auto"/>
                              </w:rPr>
                              <w:t>. ábra A szerver UML diagramja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zövegdoboz 59" o:spid="_x0000_s1035" type="#_x0000_t202" style="position:absolute;left:0;text-align:left;margin-left:-1.05pt;margin-top:336.85pt;width:426pt;height:.05pt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" stroked="f">
                <v:textbox style="mso-fit-shape-to-text:t" inset="0,0,0,0">
                  <w:txbxContent>
                    <w:p w14:paraId="106DDA83" w14:textId="4ADE6D75" w:rsidR="002275AD" w:rsidRPr="002275AD" w:rsidRDefault="002275AD" w:rsidP="00DE397C">
                      <w:pPr>
                        <w:pStyle w:val="Caption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2275AD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2275AD">
                        <w:rPr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noProof/>
                          <w:color w:val="auto"/>
                        </w:rPr>
                        <w:t>10</w: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2275AD">
                        <w:rPr>
                          <w:color w:val="auto"/>
                        </w:rPr>
                        <w:t>. ábra A szerver UML diagramja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866624" behindDoc="0" locked="0" layoutInCell="1" allowOverlap="1" wp14:anchorId="1905491C" wp14:editId="0E8FE9DC">
            <wp:simplePos x="0" y="0"/>
            <wp:positionH relativeFrom="column">
              <wp:posOffset>-13335</wp:posOffset>
            </wp:positionH>
            <wp:positionV relativeFrom="paragraph">
              <wp:posOffset>1239846</wp:posOffset>
            </wp:positionV>
            <wp:extent cx="5410200" cy="2981325"/>
            <wp:effectExtent l="0" t="0" r="0" b="9525"/>
            <wp:wrapTopAndBottom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62"/>
                    <a:stretch/>
                  </pic:blipFill>
                  <pic:spPr bwMode="auto">
                    <a:xfrm>
                      <a:off x="0" y="0"/>
                      <a:ext cx="54102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75B3">
        <w:rPr>
          <w:rFonts w:asciiTheme="majorHAnsi" w:hAnsiTheme="majorHAnsi" w:cstheme="majorHAnsi"/>
        </w:rPr>
        <w:t xml:space="preserve">A szerver - </w:t>
      </w:r>
      <w:r w:rsidR="00FC4BC0">
        <w:rPr>
          <w:rFonts w:asciiTheme="majorHAnsi" w:hAnsiTheme="majorHAnsi" w:cstheme="majorHAnsi"/>
        </w:rPr>
        <w:t>kliens működést 3 állomány alkotja: Client</w:t>
      </w:r>
      <w:r>
        <w:rPr>
          <w:rFonts w:asciiTheme="majorHAnsi" w:hAnsiTheme="majorHAnsi" w:cstheme="majorHAnsi"/>
        </w:rPr>
        <w:t xml:space="preserve"> (</w:t>
      </w:r>
      <w:r w:rsidR="002275AD">
        <w:rPr>
          <w:rFonts w:asciiTheme="majorHAnsi" w:hAnsiTheme="majorHAnsi" w:cstheme="majorHAnsi"/>
        </w:rPr>
        <w:t>13</w:t>
      </w:r>
      <w:r w:rsidRPr="00DE397C">
        <w:rPr>
          <w:rFonts w:asciiTheme="majorHAnsi" w:hAnsiTheme="majorHAnsi" w:cstheme="majorHAnsi"/>
          <w:i/>
        </w:rPr>
        <w:t>. ábra</w:t>
      </w:r>
      <w:r>
        <w:rPr>
          <w:rFonts w:asciiTheme="majorHAnsi" w:hAnsiTheme="majorHAnsi" w:cstheme="majorHAnsi"/>
        </w:rPr>
        <w:t>)</w:t>
      </w:r>
      <w:r w:rsidR="00FC4BC0">
        <w:rPr>
          <w:rFonts w:asciiTheme="majorHAnsi" w:hAnsiTheme="majorHAnsi" w:cstheme="majorHAnsi"/>
        </w:rPr>
        <w:t>, Server</w:t>
      </w:r>
      <w:r>
        <w:rPr>
          <w:rFonts w:asciiTheme="majorHAnsi" w:hAnsiTheme="majorHAnsi" w:cstheme="majorHAnsi"/>
        </w:rPr>
        <w:t xml:space="preserve"> (</w:t>
      </w:r>
      <w:r w:rsidR="002275AD">
        <w:rPr>
          <w:rFonts w:asciiTheme="majorHAnsi" w:hAnsiTheme="majorHAnsi" w:cstheme="majorHAnsi"/>
          <w:i/>
        </w:rPr>
        <w:t>12</w:t>
      </w:r>
      <w:r>
        <w:rPr>
          <w:rFonts w:asciiTheme="majorHAnsi" w:hAnsiTheme="majorHAnsi" w:cstheme="majorHAnsi"/>
          <w:i/>
        </w:rPr>
        <w:t>. ábra</w:t>
      </w:r>
      <w:r>
        <w:rPr>
          <w:rFonts w:asciiTheme="majorHAnsi" w:hAnsiTheme="majorHAnsi" w:cstheme="majorHAnsi"/>
        </w:rPr>
        <w:t>)</w:t>
      </w:r>
      <w:r w:rsidR="00FC4BC0">
        <w:rPr>
          <w:rFonts w:asciiTheme="majorHAnsi" w:hAnsiTheme="majorHAnsi" w:cstheme="majorHAnsi"/>
        </w:rPr>
        <w:t>, User</w:t>
      </w:r>
      <w:r w:rsidR="002275AD">
        <w:rPr>
          <w:rFonts w:asciiTheme="majorHAnsi" w:hAnsiTheme="majorHAnsi" w:cstheme="majorHAnsi"/>
        </w:rPr>
        <w:t> (</w:t>
      </w:r>
      <w:r w:rsidR="002275AD">
        <w:rPr>
          <w:rFonts w:asciiTheme="majorHAnsi" w:hAnsiTheme="majorHAnsi" w:cstheme="majorHAnsi"/>
          <w:i/>
        </w:rPr>
        <w:t>11. ábra</w:t>
      </w:r>
      <w:r w:rsidR="002275AD">
        <w:rPr>
          <w:rFonts w:asciiTheme="majorHAnsi" w:hAnsiTheme="majorHAnsi" w:cstheme="majorHAnsi"/>
        </w:rPr>
        <w:t>)</w:t>
      </w:r>
      <w:r w:rsidR="00FC4BC0">
        <w:rPr>
          <w:rFonts w:asciiTheme="majorHAnsi" w:hAnsiTheme="majorHAnsi" w:cstheme="majorHAnsi"/>
        </w:rPr>
        <w:t>.</w:t>
      </w:r>
      <w:r w:rsidR="001175B3">
        <w:rPr>
          <w:rFonts w:asciiTheme="majorHAnsi" w:hAnsiTheme="majorHAnsi" w:cstheme="majorHAnsi"/>
        </w:rPr>
        <w:t xml:space="preserve"> A szerver a jelenlegi működés alapján, egy a kódban megadott porton indul </w:t>
      </w:r>
      <w:r w:rsidR="00222005">
        <w:rPr>
          <w:rFonts w:asciiTheme="majorHAnsi" w:hAnsiTheme="majorHAnsi" w:cstheme="majorHAnsi"/>
        </w:rPr>
        <w:t>el lokális hálózaton. A szerver </w:t>
      </w:r>
      <w:r w:rsidR="00222005">
        <w:rPr>
          <w:rFonts w:asciiTheme="majorHAnsi" w:hAnsiTheme="majorHAnsi" w:cstheme="majorHAnsi"/>
        </w:rPr>
        <w:noBreakHyphen/>
        <w:t> </w:t>
      </w:r>
      <w:r w:rsidR="001175B3">
        <w:rPr>
          <w:rFonts w:asciiTheme="majorHAnsi" w:hAnsiTheme="majorHAnsi" w:cstheme="majorHAnsi"/>
        </w:rPr>
        <w:t xml:space="preserve">kliens rész a JAVA alap </w:t>
      </w:r>
      <w:r w:rsidR="001175B3" w:rsidRPr="001175B3">
        <w:rPr>
          <w:rFonts w:ascii="Courier New" w:hAnsi="Courier New" w:cs="Courier New"/>
        </w:rPr>
        <w:t>socket</w:t>
      </w:r>
      <w:r w:rsidR="00F70EE4">
        <w:rPr>
          <w:rFonts w:ascii="Courier New" w:hAnsi="Courier New" w:cs="Courier New"/>
        </w:rPr>
        <w:t xml:space="preserve"> </w:t>
      </w:r>
      <w:r w:rsidR="00F70EE4">
        <w:rPr>
          <w:rFonts w:ascii="Courier New" w:hAnsi="Courier New" w:cs="Courier New"/>
          <w:vertAlign w:val="superscript"/>
        </w:rPr>
        <w:t>[3]</w:t>
      </w:r>
      <w:r w:rsidR="001175B3">
        <w:rPr>
          <w:rFonts w:ascii="Courier New" w:hAnsi="Courier New" w:cs="Courier New"/>
        </w:rPr>
        <w:t xml:space="preserve"> </w:t>
      </w:r>
      <w:r w:rsidR="001175B3" w:rsidRPr="001175B3">
        <w:rPr>
          <w:rFonts w:asciiTheme="majorHAnsi" w:hAnsiTheme="majorHAnsi" w:cstheme="majorHAnsi"/>
        </w:rPr>
        <w:t>kommunikációjával van megvalósítva</w:t>
      </w:r>
      <w:r w:rsidR="001175B3">
        <w:rPr>
          <w:rFonts w:asciiTheme="majorHAnsi" w:hAnsiTheme="majorHAnsi" w:cstheme="majorHAnsi"/>
        </w:rPr>
        <w:t>.</w:t>
      </w:r>
    </w:p>
    <w:p w14:paraId="197E6519" w14:textId="226FDDF6" w:rsidR="00DB38DA" w:rsidRPr="00DB38DA" w:rsidRDefault="00DB38DA" w:rsidP="007C20C4">
      <w:pPr>
        <w:spacing w:line="360" w:lineRule="auto"/>
        <w:jc w:val="both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Szerver:</w:t>
      </w:r>
    </w:p>
    <w:p w14:paraId="59D2431B" w14:textId="7694B33F" w:rsidR="00FC4BC0" w:rsidRDefault="00F70EE4" w:rsidP="00F70EE4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w:drawing>
          <wp:anchor distT="0" distB="0" distL="114300" distR="114300" simplePos="0" relativeHeight="251722240" behindDoc="0" locked="0" layoutInCell="1" allowOverlap="1" wp14:anchorId="5E2E77F6" wp14:editId="420B689A">
            <wp:simplePos x="0" y="0"/>
            <wp:positionH relativeFrom="column">
              <wp:posOffset>3738880</wp:posOffset>
            </wp:positionH>
            <wp:positionV relativeFrom="paragraph">
              <wp:posOffset>8255</wp:posOffset>
            </wp:positionV>
            <wp:extent cx="1654175" cy="2818765"/>
            <wp:effectExtent l="0" t="0" r="3175" b="635"/>
            <wp:wrapSquare wrapText="bothSides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91"/>
                    <a:stretch/>
                  </pic:blipFill>
                  <pic:spPr bwMode="auto">
                    <a:xfrm>
                      <a:off x="0" y="0"/>
                      <a:ext cx="1654175" cy="281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4BC0">
        <w:rPr>
          <w:rFonts w:asciiTheme="majorHAnsi" w:hAnsiTheme="majorHAnsi" w:cstheme="majorHAnsi"/>
        </w:rPr>
        <w:t>A szerver létrehozható megadott porttal vagy véletlenszerű szabad porttal is.</w:t>
      </w:r>
      <w:r w:rsidR="0047429D">
        <w:rPr>
          <w:rFonts w:asciiTheme="majorHAnsi" w:hAnsiTheme="majorHAnsi" w:cstheme="majorHAnsi"/>
        </w:rPr>
        <w:t xml:space="preserve"> Ez a játékban csak az előre megadott porttal van használva.</w:t>
      </w:r>
      <w:r w:rsidR="00FC4BC0">
        <w:rPr>
          <w:rFonts w:asciiTheme="majorHAnsi" w:hAnsiTheme="majorHAnsi" w:cstheme="majorHAnsi"/>
        </w:rPr>
        <w:t xml:space="preserve"> Egy létrehozott és elindított szerver addig fut amíg mindkettő játékosnak van élete. Egy kört addig futtat amíg mindkét játékos nem passzol. A két játékos között váltogatva fogad üzeneteket. Ha az egyik játékos passzol csak a másiktól fogad új üzenetet. A bejövő üzeneteket feldolgozza majd a játékosokat értesíti a változásokról.</w:t>
      </w:r>
      <w:r w:rsidR="00DB38DA" w:rsidRPr="00DB38DA">
        <w:rPr>
          <w:noProof/>
        </w:rPr>
        <w:t xml:space="preserve"> </w:t>
      </w:r>
    </w:p>
    <w:p w14:paraId="48A78254" w14:textId="0CE22FD3" w:rsidR="001F64C8" w:rsidRDefault="00F70EE4" w:rsidP="00F70EE4">
      <w:pPr>
        <w:spacing w:line="360" w:lineRule="auto"/>
        <w:ind w:left="284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68234F8C" wp14:editId="4AB8A0F4">
                <wp:simplePos x="0" y="0"/>
                <wp:positionH relativeFrom="column">
                  <wp:posOffset>3776374</wp:posOffset>
                </wp:positionH>
                <wp:positionV relativeFrom="paragraph">
                  <wp:posOffset>536226</wp:posOffset>
                </wp:positionV>
                <wp:extent cx="1891030" cy="635"/>
                <wp:effectExtent l="0" t="0" r="0" b="0"/>
                <wp:wrapSquare wrapText="bothSides"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1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1E9D6D" w14:textId="50516155" w:rsidR="002275AD" w:rsidRPr="002275AD" w:rsidRDefault="002275AD" w:rsidP="00F90E6D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  <w:color w:val="auto"/>
                              </w:rPr>
                              <w:t>11</w: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2275AD">
                              <w:rPr>
                                <w:color w:val="auto"/>
                              </w:rPr>
                              <w:t>. ábra Netcode.Server.User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zövegdoboz 47" o:spid="_x0000_s1036" type="#_x0000_t202" style="position:absolute;left:0;text-align:left;margin-left:297.35pt;margin-top:42.2pt;width:148.9pt;height:.05pt;z-index:2517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" stroked="f">
                <v:textbox style="mso-fit-shape-to-text:t" inset="0,0,0,0">
                  <w:txbxContent>
                    <w:p w14:paraId="481E9D6D" w14:textId="50516155" w:rsidR="002275AD" w:rsidRPr="002275AD" w:rsidRDefault="002275AD" w:rsidP="00F90E6D">
                      <w:pPr>
                        <w:pStyle w:val="Caption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2275AD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2275AD">
                        <w:rPr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noProof/>
                          <w:color w:val="auto"/>
                        </w:rPr>
                        <w:t>11</w: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2275AD">
                        <w:rPr>
                          <w:color w:val="auto"/>
                        </w:rPr>
                        <w:t>. ábra Netcode.Server.User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C4BC0">
        <w:rPr>
          <w:rFonts w:asciiTheme="majorHAnsi" w:hAnsiTheme="majorHAnsi" w:cstheme="majorHAnsi"/>
        </w:rPr>
        <w:t xml:space="preserve">A szerver indításakor várakozik a két játékos csatlakozására, ez a </w:t>
      </w:r>
      <w:r w:rsidR="00FC4BC0" w:rsidRPr="00DE397C">
        <w:rPr>
          <w:rFonts w:ascii="Courier New" w:hAnsi="Courier New" w:cs="Courier New"/>
        </w:rPr>
        <w:t>waitForPlayers</w:t>
      </w:r>
      <w:r w:rsidR="00FC4BC0">
        <w:rPr>
          <w:rFonts w:asciiTheme="majorHAnsi" w:hAnsiTheme="majorHAnsi" w:cstheme="majorHAnsi"/>
        </w:rPr>
        <w:t xml:space="preserve"> metódus. Amíg </w:t>
      </w:r>
      <w:r w:rsidR="00FC4BC0">
        <w:rPr>
          <w:rFonts w:asciiTheme="majorHAnsi" w:hAnsiTheme="majorHAnsi" w:cstheme="majorHAnsi"/>
        </w:rPr>
        <w:lastRenderedPageBreak/>
        <w:t xml:space="preserve">a játékosok száma nem éri el a kettőt, új játékost fogad, egy játékost a </w:t>
      </w:r>
      <w:r w:rsidR="00FC4BC0" w:rsidRPr="00DE397C">
        <w:rPr>
          <w:rFonts w:ascii="Courier New" w:hAnsi="Courier New" w:cs="Courier New"/>
        </w:rPr>
        <w:t>User</w:t>
      </w:r>
      <w:r w:rsidR="00FC4BC0">
        <w:rPr>
          <w:rFonts w:asciiTheme="majorHAnsi" w:hAnsiTheme="majorHAnsi" w:cstheme="majorHAnsi"/>
        </w:rPr>
        <w:t xml:space="preserve"> osztály valósít meg. Ennek a létrehozása </w:t>
      </w:r>
      <w:r w:rsidR="00990755">
        <w:rPr>
          <w:rFonts w:asciiTheme="majorHAnsi" w:hAnsiTheme="majorHAnsi" w:cstheme="majorHAnsi"/>
        </w:rPr>
        <w:t>elindítja a várakozást új játékosra.</w:t>
      </w:r>
      <w:r w:rsidR="001F64C8">
        <w:rPr>
          <w:rFonts w:asciiTheme="majorHAnsi" w:hAnsiTheme="majorHAnsi" w:cstheme="majorHAnsi"/>
        </w:rPr>
        <w:t xml:space="preserve"> Csatlakozáskor a játékos elküldi a nevét is a szervernek. Miután a két játékos csatlakozott a szerver elküldi nekik a neveket. </w:t>
      </w:r>
    </w:p>
    <w:p w14:paraId="32C227C2" w14:textId="314597B0" w:rsidR="00AD79B7" w:rsidRPr="00E00191" w:rsidRDefault="00DE397C" w:rsidP="007C20C4">
      <w:pPr>
        <w:keepNext/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w:drawing>
          <wp:anchor distT="0" distB="0" distL="114300" distR="114300" simplePos="0" relativeHeight="251678208" behindDoc="0" locked="0" layoutInCell="1" allowOverlap="1" wp14:anchorId="73E4EE69" wp14:editId="280395A5">
            <wp:simplePos x="0" y="0"/>
            <wp:positionH relativeFrom="margin">
              <wp:posOffset>98157</wp:posOffset>
            </wp:positionH>
            <wp:positionV relativeFrom="paragraph">
              <wp:posOffset>7882</wp:posOffset>
            </wp:positionV>
            <wp:extent cx="2851785" cy="2651760"/>
            <wp:effectExtent l="0" t="0" r="5715" b="0"/>
            <wp:wrapSquare wrapText="bothSides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71"/>
                    <a:stretch/>
                  </pic:blipFill>
                  <pic:spPr bwMode="auto">
                    <a:xfrm>
                      <a:off x="0" y="0"/>
                      <a:ext cx="2851785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0EE4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4F7D866D" wp14:editId="2C90AF16">
                <wp:simplePos x="0" y="0"/>
                <wp:positionH relativeFrom="margin">
                  <wp:posOffset>159385</wp:posOffset>
                </wp:positionH>
                <wp:positionV relativeFrom="paragraph">
                  <wp:posOffset>2658873</wp:posOffset>
                </wp:positionV>
                <wp:extent cx="3238500" cy="635"/>
                <wp:effectExtent l="0" t="0" r="0" b="0"/>
                <wp:wrapSquare wrapText="bothSides"/>
                <wp:docPr id="45" name="Szövegdoboz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36864F" w14:textId="7347FA94" w:rsidR="002275AD" w:rsidRPr="002275AD" w:rsidRDefault="002275AD" w:rsidP="00DB38DA">
                            <w:pPr>
                              <w:pStyle w:val="Caption"/>
                              <w:rPr>
                                <w:rFonts w:asciiTheme="majorHAnsi" w:hAnsiTheme="majorHAnsi" w:cstheme="majorHAnsi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275AD">
                              <w:rPr>
                                <w:rFonts w:asciiTheme="majorHAnsi" w:hAnsiTheme="majorHAnsi" w:cstheme="majorHAnsi"/>
                                <w:color w:val="auto"/>
                              </w:rPr>
                              <w:fldChar w:fldCharType="begin"/>
                            </w:r>
                            <w:r w:rsidRPr="002275AD">
                              <w:rPr>
                                <w:rFonts w:asciiTheme="majorHAnsi" w:hAnsiTheme="majorHAnsi" w:cstheme="majorHAnsi"/>
                                <w:color w:val="auto"/>
                              </w:rPr>
                              <w:instrText xml:space="preserve"> SEQ ábra \* ARABIC </w:instrText>
                            </w:r>
                            <w:r w:rsidRPr="002275AD">
                              <w:rPr>
                                <w:rFonts w:asciiTheme="majorHAnsi" w:hAnsiTheme="majorHAnsi" w:cstheme="majorHAnsi"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rFonts w:asciiTheme="majorHAnsi" w:hAnsiTheme="majorHAnsi" w:cstheme="majorHAnsi"/>
                                <w:noProof/>
                                <w:color w:val="auto"/>
                              </w:rPr>
                              <w:t>12</w:t>
                            </w:r>
                            <w:r w:rsidRPr="002275AD">
                              <w:rPr>
                                <w:rFonts w:asciiTheme="majorHAnsi" w:hAnsiTheme="majorHAnsi" w:cstheme="majorHAnsi"/>
                                <w:color w:val="auto"/>
                              </w:rPr>
                              <w:fldChar w:fldCharType="end"/>
                            </w:r>
                            <w:r w:rsidRPr="002275AD">
                              <w:rPr>
                                <w:color w:val="auto"/>
                              </w:rPr>
                              <w:t>. ábra Netcode.Server.Server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zövegdoboz 45" o:spid="_x0000_s1037" type="#_x0000_t202" style="position:absolute;left:0;text-align:left;margin-left:12.55pt;margin-top:209.35pt;width:255pt;height:.05pt;z-index:2517079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" stroked="f">
                <v:textbox style="mso-fit-shape-to-text:t" inset="0,0,0,0">
                  <w:txbxContent>
                    <w:p w14:paraId="2C36864F" w14:textId="7347FA94" w:rsidR="002275AD" w:rsidRPr="002275AD" w:rsidRDefault="002275AD" w:rsidP="00DB38DA">
                      <w:pPr>
                        <w:pStyle w:val="Caption"/>
                        <w:rPr>
                          <w:rFonts w:asciiTheme="majorHAnsi" w:hAnsiTheme="majorHAnsi" w:cstheme="majorHAnsi"/>
                          <w:color w:val="auto"/>
                          <w:sz w:val="24"/>
                          <w:szCs w:val="24"/>
                        </w:rPr>
                      </w:pPr>
                      <w:r w:rsidRPr="002275AD">
                        <w:rPr>
                          <w:rFonts w:asciiTheme="majorHAnsi" w:hAnsiTheme="majorHAnsi" w:cstheme="majorHAnsi"/>
                          <w:color w:val="auto"/>
                        </w:rPr>
                        <w:fldChar w:fldCharType="begin"/>
                      </w:r>
                      <w:r w:rsidRPr="002275AD">
                        <w:rPr>
                          <w:rFonts w:asciiTheme="majorHAnsi" w:hAnsiTheme="majorHAnsi" w:cstheme="majorHAnsi"/>
                          <w:color w:val="auto"/>
                        </w:rPr>
                        <w:instrText xml:space="preserve"> SEQ ábra \* ARABIC </w:instrText>
                      </w:r>
                      <w:r w:rsidRPr="002275AD">
                        <w:rPr>
                          <w:rFonts w:asciiTheme="majorHAnsi" w:hAnsiTheme="majorHAnsi" w:cstheme="majorHAnsi"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rFonts w:asciiTheme="majorHAnsi" w:hAnsiTheme="majorHAnsi" w:cstheme="majorHAnsi"/>
                          <w:noProof/>
                          <w:color w:val="auto"/>
                        </w:rPr>
                        <w:t>12</w:t>
                      </w:r>
                      <w:r w:rsidRPr="002275AD">
                        <w:rPr>
                          <w:rFonts w:asciiTheme="majorHAnsi" w:hAnsiTheme="majorHAnsi" w:cstheme="majorHAnsi"/>
                          <w:color w:val="auto"/>
                        </w:rPr>
                        <w:fldChar w:fldCharType="end"/>
                      </w:r>
                      <w:r w:rsidRPr="002275AD">
                        <w:rPr>
                          <w:color w:val="auto"/>
                        </w:rPr>
                        <w:t>. ábra Netcode.Server.Server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F64C8">
        <w:rPr>
          <w:rFonts w:asciiTheme="majorHAnsi" w:hAnsiTheme="majorHAnsi" w:cstheme="majorHAnsi"/>
        </w:rPr>
        <w:t xml:space="preserve"> </w:t>
      </w:r>
      <w:r w:rsidR="00F42432">
        <w:rPr>
          <w:rFonts w:asciiTheme="majorHAnsi" w:hAnsiTheme="majorHAnsi" w:cstheme="majorHAnsi"/>
        </w:rPr>
        <w:t xml:space="preserve">Amíg mindkét </w:t>
      </w:r>
      <w:r w:rsidR="00384A59">
        <w:rPr>
          <w:rFonts w:asciiTheme="majorHAnsi" w:hAnsiTheme="majorHAnsi" w:cstheme="majorHAnsi"/>
        </w:rPr>
        <w:t xml:space="preserve">játékosnak van élete, </w:t>
      </w:r>
      <w:r w:rsidR="00F42432">
        <w:rPr>
          <w:rFonts w:asciiTheme="majorHAnsi" w:hAnsiTheme="majorHAnsi" w:cstheme="majorHAnsi"/>
        </w:rPr>
        <w:t>elküldi a felhasználóknak ez ellenfél életeinek számát. Majd</w:t>
      </w:r>
      <w:r w:rsidR="00AD79B7">
        <w:rPr>
          <w:rFonts w:asciiTheme="majorHAnsi" w:hAnsiTheme="majorHAnsi" w:cstheme="majorHAnsi"/>
        </w:rPr>
        <w:t>,</w:t>
      </w:r>
      <w:r w:rsidR="00F42432">
        <w:rPr>
          <w:rFonts w:asciiTheme="majorHAnsi" w:hAnsiTheme="majorHAnsi" w:cstheme="majorHAnsi"/>
        </w:rPr>
        <w:t xml:space="preserve"> ha a játékosok csatlakozva vannak és legalább az egyikük nem passzol</w:t>
      </w:r>
      <w:r w:rsidR="002B3C21">
        <w:rPr>
          <w:rFonts w:asciiTheme="majorHAnsi" w:hAnsiTheme="majorHAnsi" w:cstheme="majorHAnsi"/>
        </w:rPr>
        <w:t>,</w:t>
      </w:r>
      <w:r w:rsidR="00F42432">
        <w:rPr>
          <w:rFonts w:asciiTheme="majorHAnsi" w:hAnsiTheme="majorHAnsi" w:cstheme="majorHAnsi"/>
        </w:rPr>
        <w:t xml:space="preserve"> fogadja az üzenetet</w:t>
      </w:r>
      <w:r w:rsidR="00AD79B7">
        <w:rPr>
          <w:rFonts w:asciiTheme="majorHAnsi" w:hAnsiTheme="majorHAnsi" w:cstheme="majorHAnsi"/>
        </w:rPr>
        <w:t xml:space="preserve"> és feldolgozza. Ha az egyik játékos bontja a kapcsolatot</w:t>
      </w:r>
      <w:r w:rsidR="002B3C21">
        <w:rPr>
          <w:rFonts w:asciiTheme="majorHAnsi" w:hAnsiTheme="majorHAnsi" w:cstheme="majorHAnsi"/>
        </w:rPr>
        <w:t>,</w:t>
      </w:r>
      <w:r w:rsidR="00AD79B7">
        <w:rPr>
          <w:rFonts w:asciiTheme="majorHAnsi" w:hAnsiTheme="majorHAnsi" w:cstheme="majorHAnsi"/>
        </w:rPr>
        <w:t xml:space="preserve"> kilép a ciklusból és befejezi a játékot.</w:t>
      </w:r>
      <w:r w:rsidR="00E00191">
        <w:rPr>
          <w:rFonts w:asciiTheme="majorHAnsi" w:hAnsiTheme="majorHAnsi" w:cstheme="majorHAnsi"/>
        </w:rPr>
        <w:t xml:space="preserve"> </w:t>
      </w:r>
      <w:r w:rsidR="00AD79B7">
        <w:rPr>
          <w:rFonts w:asciiTheme="majorHAnsi" w:hAnsiTheme="majorHAnsi" w:cstheme="majorHAnsi"/>
        </w:rPr>
        <w:t>A végén bezárja a szerver socketet.</w:t>
      </w:r>
    </w:p>
    <w:p w14:paraId="18BD47CB" w14:textId="77777777" w:rsidR="00E00191" w:rsidRDefault="00E00191" w:rsidP="007C20C4">
      <w:pPr>
        <w:spacing w:line="360" w:lineRule="auto"/>
        <w:rPr>
          <w:rFonts w:asciiTheme="majorHAnsi" w:hAnsiTheme="majorHAnsi" w:cstheme="majorHAnsi"/>
          <w:b/>
        </w:rPr>
      </w:pPr>
    </w:p>
    <w:p w14:paraId="00E58BAA" w14:textId="77777777" w:rsidR="00E00191" w:rsidRDefault="00E00191" w:rsidP="007C20C4">
      <w:pPr>
        <w:spacing w:line="360" w:lineRule="auto"/>
        <w:rPr>
          <w:rFonts w:asciiTheme="majorHAnsi" w:hAnsiTheme="majorHAnsi" w:cstheme="majorHAnsi"/>
          <w:b/>
        </w:rPr>
      </w:pPr>
    </w:p>
    <w:p w14:paraId="7E6348BD" w14:textId="55D90018" w:rsidR="008A7017" w:rsidRPr="0055039A" w:rsidRDefault="00DB38DA" w:rsidP="00D36C17">
      <w:pPr>
        <w:spacing w:line="360" w:lineRule="auto"/>
        <w:ind w:left="284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 xml:space="preserve">Kliens: </w:t>
      </w:r>
      <w:r>
        <w:rPr>
          <w:rFonts w:asciiTheme="majorHAnsi" w:hAnsiTheme="majorHAnsi" w:cstheme="majorHAnsi"/>
          <w:b/>
        </w:rPr>
        <w:br/>
      </w:r>
      <w:r w:rsidR="00AD79B7" w:rsidRPr="0055039A">
        <w:rPr>
          <w:rFonts w:asciiTheme="majorHAnsi" w:hAnsiTheme="majorHAnsi" w:cstheme="majorHAnsi"/>
        </w:rPr>
        <w:t xml:space="preserve">A kliens futtatásakor első lépésként csatlakozik a szerverhez, majd elkezdi az üzenetek fogadását. </w:t>
      </w:r>
    </w:p>
    <w:p w14:paraId="0E2B91FB" w14:textId="3CE1BE4A" w:rsidR="00AD79B7" w:rsidRPr="0055039A" w:rsidRDefault="00AD79B7" w:rsidP="00D36C17">
      <w:pPr>
        <w:spacing w:line="360" w:lineRule="auto"/>
        <w:ind w:left="284"/>
        <w:rPr>
          <w:rFonts w:asciiTheme="majorHAnsi" w:hAnsiTheme="majorHAnsi" w:cstheme="majorHAnsi"/>
        </w:rPr>
      </w:pPr>
      <w:r w:rsidRPr="0055039A">
        <w:rPr>
          <w:rFonts w:asciiTheme="majorHAnsi" w:hAnsiTheme="majorHAnsi" w:cstheme="majorHAnsi"/>
        </w:rPr>
        <w:t>Csatlakozásnál, ha sikeres</w:t>
      </w:r>
      <w:r w:rsidR="002B3C21">
        <w:rPr>
          <w:rFonts w:asciiTheme="majorHAnsi" w:hAnsiTheme="majorHAnsi" w:cstheme="majorHAnsi"/>
        </w:rPr>
        <w:t xml:space="preserve"> a</w:t>
      </w:r>
      <w:r w:rsidRPr="0055039A">
        <w:rPr>
          <w:rFonts w:asciiTheme="majorHAnsi" w:hAnsiTheme="majorHAnsi" w:cstheme="majorHAnsi"/>
        </w:rPr>
        <w:t xml:space="preserve"> kapcsolat létrehozása</w:t>
      </w:r>
      <w:r w:rsidR="002B3C21">
        <w:rPr>
          <w:rFonts w:asciiTheme="majorHAnsi" w:hAnsiTheme="majorHAnsi" w:cstheme="majorHAnsi"/>
        </w:rPr>
        <w:t>,</w:t>
      </w:r>
      <w:r w:rsidRPr="0055039A">
        <w:rPr>
          <w:rFonts w:asciiTheme="majorHAnsi" w:hAnsiTheme="majorHAnsi" w:cstheme="majorHAnsi"/>
        </w:rPr>
        <w:t xml:space="preserve"> elküldi a szervernek a saját nevét, ezután vár az szerverre, hogy elküldje neki az ellenség nevét.</w:t>
      </w:r>
    </w:p>
    <w:p w14:paraId="5420BDE3" w14:textId="23A78FB9" w:rsidR="00AD79B7" w:rsidRPr="0055039A" w:rsidRDefault="00AD79B7" w:rsidP="00D36C17">
      <w:pPr>
        <w:spacing w:line="360" w:lineRule="auto"/>
        <w:ind w:left="284"/>
        <w:rPr>
          <w:rFonts w:asciiTheme="majorHAnsi" w:hAnsiTheme="majorHAnsi" w:cstheme="majorHAnsi"/>
        </w:rPr>
      </w:pPr>
      <w:r w:rsidRPr="0055039A">
        <w:rPr>
          <w:rFonts w:asciiTheme="majorHAnsi" w:hAnsiTheme="majorHAnsi" w:cstheme="majorHAnsi"/>
        </w:rPr>
        <w:t>Az üzenet fogadását új szálon indítja a program, itt vár, hogy a szerver elküldje a következő üzenetet. Az üzenetet megkapva az feldolgozza.</w:t>
      </w:r>
    </w:p>
    <w:p w14:paraId="6E4170D7" w14:textId="5F7C2055" w:rsidR="00AD79B7" w:rsidRPr="0055039A" w:rsidRDefault="00AD79B7" w:rsidP="00D36C17">
      <w:pPr>
        <w:spacing w:line="360" w:lineRule="auto"/>
        <w:ind w:left="284"/>
        <w:rPr>
          <w:rFonts w:asciiTheme="majorHAnsi" w:hAnsiTheme="majorHAnsi" w:cstheme="majorHAnsi"/>
        </w:rPr>
      </w:pPr>
      <w:r w:rsidRPr="0055039A">
        <w:rPr>
          <w:rFonts w:asciiTheme="majorHAnsi" w:hAnsiTheme="majorHAnsi" w:cstheme="majorHAnsi"/>
        </w:rPr>
        <w:t>Az üzenet lehet:</w:t>
      </w:r>
    </w:p>
    <w:p w14:paraId="37F14481" w14:textId="301DBDA4" w:rsidR="00AD79B7" w:rsidRPr="0055039A" w:rsidRDefault="00AD79B7" w:rsidP="007C20C4">
      <w:pPr>
        <w:pStyle w:val="ListParagraph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WAIT</w:t>
      </w:r>
      <w:r w:rsidRPr="0055039A">
        <w:rPr>
          <w:rFonts w:asciiTheme="majorHAnsi" w:hAnsiTheme="majorHAnsi" w:cstheme="majorHAnsi"/>
        </w:rPr>
        <w:t>: ennek hatására fris</w:t>
      </w:r>
      <w:r w:rsidR="004375F9" w:rsidRPr="0055039A">
        <w:rPr>
          <w:rFonts w:asciiTheme="majorHAnsi" w:hAnsiTheme="majorHAnsi" w:cstheme="majorHAnsi"/>
        </w:rPr>
        <w:t xml:space="preserve">síti a </w:t>
      </w:r>
      <w:r w:rsidR="004375F9" w:rsidRPr="00D36C17">
        <w:rPr>
          <w:rFonts w:ascii="Courier New" w:hAnsi="Courier New" w:cs="Courier New"/>
        </w:rPr>
        <w:t>GUI</w:t>
      </w:r>
      <w:r w:rsidR="004375F9" w:rsidRPr="0055039A">
        <w:rPr>
          <w:rFonts w:asciiTheme="majorHAnsi" w:hAnsiTheme="majorHAnsi" w:cstheme="majorHAnsi"/>
        </w:rPr>
        <w:t xml:space="preserve">-t, ha a kliens nem </w:t>
      </w:r>
      <w:r w:rsidR="004375F9" w:rsidRPr="00D36C17">
        <w:rPr>
          <w:rFonts w:ascii="Courier New" w:hAnsi="Courier New" w:cs="Courier New"/>
        </w:rPr>
        <w:t>AI</w:t>
      </w:r>
      <w:r w:rsidRPr="0055039A">
        <w:rPr>
          <w:rFonts w:asciiTheme="majorHAnsi" w:hAnsiTheme="majorHAnsi" w:cstheme="majorHAnsi"/>
        </w:rPr>
        <w:t>, válaszul pedig egy READY üzenetet küld</w:t>
      </w:r>
    </w:p>
    <w:p w14:paraId="3DE31927" w14:textId="593A8D5F" w:rsidR="00AD79B7" w:rsidRPr="0055039A" w:rsidRDefault="00AD79B7" w:rsidP="007C20C4">
      <w:pPr>
        <w:pStyle w:val="ListParagraph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GO</w:t>
      </w:r>
      <w:r w:rsidRPr="0055039A">
        <w:rPr>
          <w:rFonts w:asciiTheme="majorHAnsi" w:hAnsiTheme="majorHAnsi" w:cstheme="majorHAnsi"/>
        </w:rPr>
        <w:t xml:space="preserve">: ennek hatására a </w:t>
      </w:r>
      <w:r w:rsidRPr="00D36C17">
        <w:rPr>
          <w:rFonts w:ascii="Courier New" w:hAnsi="Courier New" w:cs="Courier New"/>
        </w:rPr>
        <w:t>GUI</w:t>
      </w:r>
      <w:r w:rsidRPr="0055039A">
        <w:rPr>
          <w:rFonts w:asciiTheme="majorHAnsi" w:hAnsiTheme="majorHAnsi" w:cstheme="majorHAnsi"/>
        </w:rPr>
        <w:t xml:space="preserve"> engedélyezi a kártyák gombjait, illetve </w:t>
      </w:r>
      <w:r w:rsidRPr="00D36C17">
        <w:rPr>
          <w:rFonts w:ascii="Courier New" w:hAnsi="Courier New" w:cs="Courier New"/>
        </w:rPr>
        <w:t>AI</w:t>
      </w:r>
      <w:r w:rsidRPr="0055039A">
        <w:rPr>
          <w:rFonts w:asciiTheme="majorHAnsi" w:hAnsiTheme="majorHAnsi" w:cstheme="majorHAnsi"/>
        </w:rPr>
        <w:t xml:space="preserve"> esetén elkéri tőle a lerakni kívánt lapot</w:t>
      </w:r>
    </w:p>
    <w:p w14:paraId="11186577" w14:textId="61826928" w:rsidR="00AD79B7" w:rsidRPr="0055039A" w:rsidRDefault="00AD79B7" w:rsidP="007C20C4">
      <w:pPr>
        <w:pStyle w:val="ListParagraph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ENDED</w:t>
      </w:r>
      <w:r w:rsidRPr="0055039A">
        <w:rPr>
          <w:rFonts w:asciiTheme="majorHAnsi" w:hAnsiTheme="majorHAnsi" w:cstheme="majorHAnsi"/>
        </w:rPr>
        <w:t>: ha nem AI a játékos kiírja a győztest</w:t>
      </w:r>
    </w:p>
    <w:p w14:paraId="63090696" w14:textId="24FA9F7E" w:rsidR="00AD79B7" w:rsidRPr="0055039A" w:rsidRDefault="00AD79B7" w:rsidP="007C20C4">
      <w:pPr>
        <w:pStyle w:val="ListParagraph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GETCARDS</w:t>
      </w:r>
      <w:r w:rsidRPr="0055039A">
        <w:rPr>
          <w:rFonts w:asciiTheme="majorHAnsi" w:hAnsiTheme="majorHAnsi" w:cstheme="majorHAnsi"/>
        </w:rPr>
        <w:t>: elküldi a szervernek a játékos kezében lévő lapok számát</w:t>
      </w:r>
    </w:p>
    <w:p w14:paraId="3DC57639" w14:textId="0000FC0C" w:rsidR="00AD79B7" w:rsidRPr="0055039A" w:rsidRDefault="00AD79B7" w:rsidP="007C20C4">
      <w:pPr>
        <w:pStyle w:val="ListParagraph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lastRenderedPageBreak/>
        <w:t>SETCARDS</w:t>
      </w:r>
      <w:r w:rsidRPr="0055039A">
        <w:rPr>
          <w:rFonts w:asciiTheme="majorHAnsi" w:hAnsiTheme="majorHAnsi" w:cstheme="majorHAnsi"/>
        </w:rPr>
        <w:t>: fogadja a szervertől hány lapja van az ellenségnek</w:t>
      </w:r>
    </w:p>
    <w:p w14:paraId="40D20611" w14:textId="2B237CF3" w:rsidR="004375F9" w:rsidRPr="0055039A" w:rsidRDefault="004375F9" w:rsidP="007C20C4">
      <w:pPr>
        <w:pStyle w:val="ListParagraph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GETLIVES</w:t>
      </w:r>
      <w:r w:rsidRPr="0055039A">
        <w:rPr>
          <w:rFonts w:asciiTheme="majorHAnsi" w:hAnsiTheme="majorHAnsi" w:cstheme="majorHAnsi"/>
        </w:rPr>
        <w:t xml:space="preserve">: elküldi a szervernek a játékos </w:t>
      </w:r>
      <w:r w:rsidR="002A4D4A" w:rsidRPr="0055039A">
        <w:rPr>
          <w:rFonts w:asciiTheme="majorHAnsi" w:hAnsiTheme="majorHAnsi" w:cstheme="majorHAnsi"/>
        </w:rPr>
        <w:t>életeinek</w:t>
      </w:r>
      <w:r w:rsidRPr="0055039A">
        <w:rPr>
          <w:rFonts w:asciiTheme="majorHAnsi" w:hAnsiTheme="majorHAnsi" w:cstheme="majorHAnsi"/>
        </w:rPr>
        <w:t xml:space="preserve"> számát</w:t>
      </w:r>
    </w:p>
    <w:p w14:paraId="0B7D2EB4" w14:textId="457CD4CF" w:rsidR="002A4D4A" w:rsidRPr="0055039A" w:rsidRDefault="002A4D4A" w:rsidP="007C20C4">
      <w:pPr>
        <w:pStyle w:val="ListParagraph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SETLIVE</w:t>
      </w:r>
      <w:r w:rsidRPr="0055039A">
        <w:rPr>
          <w:rFonts w:asciiTheme="majorHAnsi" w:hAnsiTheme="majorHAnsi" w:cstheme="majorHAnsi"/>
        </w:rPr>
        <w:t>: fogadja a szervertől hány élete van az ellenségnek</w:t>
      </w:r>
    </w:p>
    <w:p w14:paraId="60FCD972" w14:textId="49B23C35" w:rsidR="002A4D4A" w:rsidRPr="0055039A" w:rsidRDefault="002A4D4A" w:rsidP="007C20C4">
      <w:pPr>
        <w:pStyle w:val="ListParagraph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GETPOINTS</w:t>
      </w:r>
      <w:r w:rsidRPr="0055039A">
        <w:rPr>
          <w:rFonts w:asciiTheme="majorHAnsi" w:hAnsiTheme="majorHAnsi" w:cstheme="majorHAnsi"/>
        </w:rPr>
        <w:t>: elküldi a szervernek a játékos pontjait</w:t>
      </w:r>
    </w:p>
    <w:p w14:paraId="55BCAC39" w14:textId="3C8755BB" w:rsidR="002A4D4A" w:rsidRPr="0055039A" w:rsidRDefault="002A4D4A" w:rsidP="007C20C4">
      <w:pPr>
        <w:pStyle w:val="ListParagraph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REMOVELIFE</w:t>
      </w:r>
      <w:r w:rsidRPr="0055039A">
        <w:rPr>
          <w:rFonts w:asciiTheme="majorHAnsi" w:hAnsiTheme="majorHAnsi" w:cstheme="majorHAnsi"/>
        </w:rPr>
        <w:t>: törli az következő üzenetben érkező játékos egy életét</w:t>
      </w:r>
    </w:p>
    <w:p w14:paraId="2EF0B3D0" w14:textId="243990EC" w:rsidR="002A4D4A" w:rsidRPr="0055039A" w:rsidRDefault="002A4D4A" w:rsidP="007C20C4">
      <w:pPr>
        <w:pStyle w:val="ListParagraph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 w:rsidRPr="00D36C17">
        <w:rPr>
          <w:rFonts w:ascii="Courier New" w:hAnsi="Courier New" w:cs="Courier New"/>
        </w:rPr>
        <w:t>RESET</w:t>
      </w:r>
      <w:r w:rsidRPr="0055039A">
        <w:rPr>
          <w:rFonts w:asciiTheme="majorHAnsi" w:hAnsiTheme="majorHAnsi" w:cstheme="majorHAnsi"/>
        </w:rPr>
        <w:t>: visszaállítja a táblát a kezdőállapotra</w:t>
      </w:r>
    </w:p>
    <w:p w14:paraId="237498C6" w14:textId="6393D044" w:rsidR="006C2FBD" w:rsidRPr="002B4BD1" w:rsidRDefault="002B4BD1" w:rsidP="002B4BD1">
      <w:pPr>
        <w:pStyle w:val="ListParagraph"/>
        <w:numPr>
          <w:ilvl w:val="0"/>
          <w:numId w:val="1"/>
        </w:numPr>
        <w:spacing w:line="360" w:lineRule="auto"/>
        <w:rPr>
          <w:rFonts w:asciiTheme="majorHAnsi" w:hAnsiTheme="majorHAnsi" w:cstheme="majorHAnsi"/>
        </w:rPr>
      </w:pPr>
      <w:r>
        <w:rPr>
          <w:noProof/>
          <w:lang w:eastAsia="hu-HU"/>
        </w:rPr>
        <w:drawing>
          <wp:anchor distT="0" distB="0" distL="114300" distR="114300" simplePos="0" relativeHeight="251874816" behindDoc="0" locked="0" layoutInCell="1" allowOverlap="1" wp14:anchorId="7B83B702" wp14:editId="4599B828">
            <wp:simplePos x="0" y="0"/>
            <wp:positionH relativeFrom="column">
              <wp:posOffset>241523</wp:posOffset>
            </wp:positionH>
            <wp:positionV relativeFrom="paragraph">
              <wp:posOffset>1136283</wp:posOffset>
            </wp:positionV>
            <wp:extent cx="4815280" cy="3981696"/>
            <wp:effectExtent l="0" t="0" r="4445" b="0"/>
            <wp:wrapTopAndBottom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280" cy="3981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4D4A" w:rsidRPr="00D36C17">
        <w:rPr>
          <w:rFonts w:ascii="Courier New" w:hAnsi="Courier New" w:cs="Courier New"/>
        </w:rPr>
        <w:t>default</w:t>
      </w:r>
      <w:r w:rsidR="00604707">
        <w:rPr>
          <w:rFonts w:asciiTheme="majorHAnsi" w:hAnsiTheme="majorHAnsi" w:cstheme="majorHAnsi"/>
        </w:rPr>
        <w:t>: ha egyik feljebb található</w:t>
      </w:r>
      <w:r w:rsidR="002A4D4A" w:rsidRPr="0055039A">
        <w:rPr>
          <w:rFonts w:asciiTheme="majorHAnsi" w:hAnsiTheme="majorHAnsi" w:cstheme="majorHAnsi"/>
        </w:rPr>
        <w:t xml:space="preserve"> üzenetre se</w:t>
      </w:r>
      <w:r w:rsidR="00D36C17">
        <w:rPr>
          <w:rFonts w:asciiTheme="majorHAnsi" w:hAnsiTheme="majorHAnsi" w:cstheme="majorHAnsi"/>
        </w:rPr>
        <w:t>m illik</w:t>
      </w:r>
      <w:r w:rsidR="00604707">
        <w:rPr>
          <w:rFonts w:asciiTheme="majorHAnsi" w:hAnsiTheme="majorHAnsi" w:cstheme="majorHAnsi"/>
        </w:rPr>
        <w:t>,</w:t>
      </w:r>
      <w:r w:rsidR="00D36C17">
        <w:rPr>
          <w:rFonts w:asciiTheme="majorHAnsi" w:hAnsiTheme="majorHAnsi" w:cstheme="majorHAnsi"/>
        </w:rPr>
        <w:t xml:space="preserve"> </w:t>
      </w:r>
      <w:r w:rsidR="00604707">
        <w:rPr>
          <w:rFonts w:asciiTheme="majorHAnsi" w:hAnsiTheme="majorHAnsi" w:cstheme="majorHAnsi"/>
        </w:rPr>
        <w:t xml:space="preserve">akkor felbontja. Az üzenet első </w:t>
      </w:r>
      <w:r w:rsidR="002A4D4A" w:rsidRPr="0055039A">
        <w:rPr>
          <w:rFonts w:asciiTheme="majorHAnsi" w:hAnsiTheme="majorHAnsi" w:cstheme="majorHAnsi"/>
        </w:rPr>
        <w:t>karakter</w:t>
      </w:r>
      <w:r w:rsidR="00604707">
        <w:rPr>
          <w:rFonts w:asciiTheme="majorHAnsi" w:hAnsiTheme="majorHAnsi" w:cstheme="majorHAnsi"/>
        </w:rPr>
        <w:t>e</w:t>
      </w:r>
      <w:r w:rsidR="002A4D4A" w:rsidRPr="0055039A">
        <w:rPr>
          <w:rFonts w:asciiTheme="majorHAnsi" w:hAnsiTheme="majorHAnsi" w:cstheme="majorHAnsi"/>
        </w:rPr>
        <w:t xml:space="preserve"> a küldő száma, ez lehet 1 vagy 2, a maradék </w:t>
      </w:r>
      <w:r w:rsidR="00604707">
        <w:rPr>
          <w:rFonts w:asciiTheme="majorHAnsi" w:hAnsiTheme="majorHAnsi" w:cstheme="majorHAnsi"/>
        </w:rPr>
        <w:t>pedig</w:t>
      </w:r>
      <w:r w:rsidR="002A4D4A" w:rsidRPr="0055039A">
        <w:rPr>
          <w:rFonts w:asciiTheme="majorHAnsi" w:hAnsiTheme="majorHAnsi" w:cstheme="majorHAnsi"/>
        </w:rPr>
        <w:t xml:space="preserve"> egy kártya azonosítója vagy a </w:t>
      </w:r>
      <w:r w:rsidR="002A4D4A" w:rsidRPr="00D36C17">
        <w:rPr>
          <w:rFonts w:ascii="Courier New" w:hAnsi="Courier New" w:cs="Courier New"/>
        </w:rPr>
        <w:t>DONE</w:t>
      </w:r>
      <w:r w:rsidR="002A4D4A" w:rsidRPr="0055039A">
        <w:rPr>
          <w:rFonts w:asciiTheme="majorHAnsi" w:hAnsiTheme="majorHAnsi" w:cstheme="majorHAnsi"/>
        </w:rPr>
        <w:t xml:space="preserve"> </w:t>
      </w:r>
      <w:r w:rsidR="00604707">
        <w:rPr>
          <w:rFonts w:asciiTheme="majorHAnsi" w:hAnsiTheme="majorHAnsi" w:cstheme="majorHAnsi"/>
        </w:rPr>
        <w:t>karakterlánc</w:t>
      </w:r>
      <w:r w:rsidR="0053286F" w:rsidRPr="0055039A">
        <w:rPr>
          <w:rFonts w:asciiTheme="majorHAnsi" w:hAnsiTheme="majorHAnsi" w:cstheme="majorHAnsi"/>
        </w:rPr>
        <w:t>,</w:t>
      </w:r>
      <w:r w:rsidR="002A4D4A" w:rsidRPr="0055039A">
        <w:rPr>
          <w:rFonts w:asciiTheme="majorHAnsi" w:hAnsiTheme="majorHAnsi" w:cstheme="majorHAnsi"/>
        </w:rPr>
        <w:t xml:space="preserve"> amely esetben az ellenfél passzolt</w:t>
      </w:r>
      <w:r w:rsidR="00604707">
        <w:rPr>
          <w:rFonts w:asciiTheme="majorHAnsi" w:hAnsiTheme="majorHAnsi" w:cstheme="majorHAnsi"/>
        </w:rPr>
        <w:t>.</w:t>
      </w:r>
    </w:p>
    <w:p w14:paraId="78990E06" w14:textId="55853F67" w:rsidR="006C2FBD" w:rsidRPr="002275AD" w:rsidRDefault="006C2FBD" w:rsidP="002B4BD1">
      <w:pPr>
        <w:pStyle w:val="Caption"/>
        <w:spacing w:line="360" w:lineRule="auto"/>
        <w:ind w:firstLine="284"/>
        <w:rPr>
          <w:rFonts w:asciiTheme="majorHAnsi" w:hAnsiTheme="majorHAnsi" w:cstheme="majorHAnsi"/>
          <w:color w:val="auto"/>
        </w:rPr>
      </w:pPr>
      <w:r w:rsidRPr="002275AD">
        <w:rPr>
          <w:rFonts w:asciiTheme="majorHAnsi" w:hAnsiTheme="majorHAnsi" w:cstheme="majorHAnsi"/>
          <w:color w:val="auto"/>
        </w:rPr>
        <w:fldChar w:fldCharType="begin"/>
      </w:r>
      <w:r w:rsidRPr="002275AD">
        <w:rPr>
          <w:rFonts w:asciiTheme="majorHAnsi" w:hAnsiTheme="majorHAnsi" w:cstheme="majorHAnsi"/>
          <w:color w:val="auto"/>
        </w:rPr>
        <w:instrText xml:space="preserve"> SEQ ábra \* ARABIC </w:instrText>
      </w:r>
      <w:r w:rsidRPr="002275AD">
        <w:rPr>
          <w:rFonts w:asciiTheme="majorHAnsi" w:hAnsiTheme="majorHAnsi" w:cstheme="majorHAnsi"/>
          <w:color w:val="auto"/>
        </w:rPr>
        <w:fldChar w:fldCharType="separate"/>
      </w:r>
      <w:r w:rsidR="00EC1E51">
        <w:rPr>
          <w:rFonts w:asciiTheme="majorHAnsi" w:hAnsiTheme="majorHAnsi" w:cstheme="majorHAnsi"/>
          <w:noProof/>
          <w:color w:val="auto"/>
        </w:rPr>
        <w:t>13</w:t>
      </w:r>
      <w:r w:rsidRPr="002275AD">
        <w:rPr>
          <w:rFonts w:asciiTheme="majorHAnsi" w:hAnsiTheme="majorHAnsi" w:cstheme="majorHAnsi"/>
          <w:color w:val="auto"/>
        </w:rPr>
        <w:fldChar w:fldCharType="end"/>
      </w:r>
      <w:r w:rsidR="00D36C17" w:rsidRPr="002275AD">
        <w:rPr>
          <w:color w:val="auto"/>
        </w:rPr>
        <w:t>. ábra</w:t>
      </w:r>
      <w:r w:rsidRPr="002275AD">
        <w:rPr>
          <w:color w:val="auto"/>
        </w:rPr>
        <w:t xml:space="preserve"> Netcode.Client.Client</w:t>
      </w:r>
    </w:p>
    <w:p w14:paraId="4F796D93" w14:textId="0AC0ED06" w:rsidR="002A4D4A" w:rsidRPr="0055039A" w:rsidRDefault="00604707" w:rsidP="007C20C4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 kapott</w:t>
      </w:r>
      <w:r w:rsidR="0053286F" w:rsidRPr="0055039A">
        <w:rPr>
          <w:rFonts w:asciiTheme="majorHAnsi" w:hAnsiTheme="majorHAnsi" w:cstheme="majorHAnsi"/>
        </w:rPr>
        <w:t xml:space="preserve"> üzenet alapján </w:t>
      </w:r>
      <w:r>
        <w:rPr>
          <w:rFonts w:asciiTheme="majorHAnsi" w:hAnsiTheme="majorHAnsi" w:cstheme="majorHAnsi"/>
        </w:rPr>
        <w:t xml:space="preserve">a kliens </w:t>
      </w:r>
      <w:r w:rsidR="0053286F" w:rsidRPr="0055039A">
        <w:rPr>
          <w:rFonts w:asciiTheme="majorHAnsi" w:hAnsiTheme="majorHAnsi" w:cstheme="majorHAnsi"/>
        </w:rPr>
        <w:t xml:space="preserve">meghívja a </w:t>
      </w:r>
      <w:r w:rsidR="0053286F" w:rsidRPr="00D36C17">
        <w:rPr>
          <w:rFonts w:ascii="Courier New" w:hAnsi="Courier New" w:cs="Courier New"/>
        </w:rPr>
        <w:t>Controller</w:t>
      </w:r>
      <w:r w:rsidR="0053286F" w:rsidRPr="0055039A">
        <w:rPr>
          <w:rFonts w:asciiTheme="majorHAnsi" w:hAnsiTheme="majorHAnsi" w:cstheme="majorHAnsi"/>
        </w:rPr>
        <w:t xml:space="preserve"> megfelelő függvényét a feladat végrehajtásához.</w:t>
      </w:r>
    </w:p>
    <w:p w14:paraId="20A47CAE" w14:textId="77777777" w:rsidR="0053286F" w:rsidRPr="0055039A" w:rsidRDefault="0053286F" w:rsidP="007C20C4">
      <w:pPr>
        <w:spacing w:line="360" w:lineRule="auto"/>
        <w:rPr>
          <w:rFonts w:asciiTheme="majorHAnsi" w:hAnsiTheme="majorHAnsi" w:cstheme="majorHAnsi"/>
        </w:rPr>
      </w:pPr>
    </w:p>
    <w:p w14:paraId="43D606A1" w14:textId="71FA80ED" w:rsidR="00D8643E" w:rsidRPr="00CD06BA" w:rsidRDefault="00D8643E" w:rsidP="007C20C4">
      <w:pPr>
        <w:pStyle w:val="Heading2"/>
        <w:spacing w:line="360" w:lineRule="auto"/>
        <w:jc w:val="both"/>
        <w:rPr>
          <w:rFonts w:cstheme="majorHAnsi"/>
        </w:rPr>
      </w:pPr>
      <w:bookmarkStart w:id="27" w:name="_Toc532237663"/>
      <w:r w:rsidRPr="00CD06BA">
        <w:rPr>
          <w:rFonts w:cstheme="majorHAnsi"/>
        </w:rPr>
        <w:lastRenderedPageBreak/>
        <w:t>3.5 A játék logikája</w:t>
      </w:r>
      <w:bookmarkEnd w:id="27"/>
    </w:p>
    <w:p w14:paraId="601599AB" w14:textId="388E160B" w:rsidR="00F82DD7" w:rsidRDefault="0055039A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játék logikájáért elsősorban a </w:t>
      </w:r>
      <w:r w:rsidRPr="00C71214">
        <w:rPr>
          <w:rFonts w:ascii="Courier New" w:hAnsi="Courier New" w:cs="Courier New"/>
        </w:rPr>
        <w:t>Logic</w:t>
      </w:r>
      <w:r>
        <w:rPr>
          <w:rFonts w:asciiTheme="majorHAnsi" w:hAnsiTheme="majorHAnsi" w:cstheme="majorHAnsi"/>
        </w:rPr>
        <w:t xml:space="preserve"> mappában található </w:t>
      </w:r>
      <w:r w:rsidRPr="00C71214">
        <w:rPr>
          <w:rFonts w:ascii="Courier New" w:hAnsi="Courier New" w:cs="Courier New"/>
        </w:rPr>
        <w:t>Controller</w:t>
      </w:r>
      <w:r w:rsidR="00C71214">
        <w:rPr>
          <w:rFonts w:ascii="Courier New" w:hAnsi="Courier New" w:cs="Courier New"/>
        </w:rPr>
        <w:t xml:space="preserve"> (</w:t>
      </w:r>
      <w:r w:rsidR="002275AD">
        <w:rPr>
          <w:rFonts w:ascii="Courier New" w:hAnsi="Courier New" w:cs="Courier New"/>
          <w:i/>
        </w:rPr>
        <w:t>14</w:t>
      </w:r>
      <w:r w:rsidR="00C71214">
        <w:rPr>
          <w:rFonts w:ascii="Courier New" w:hAnsi="Courier New" w:cs="Courier New"/>
          <w:i/>
        </w:rPr>
        <w:t>.ábra</w:t>
      </w:r>
      <w:r w:rsidR="00C71214">
        <w:rPr>
          <w:rFonts w:ascii="Courier New" w:hAnsi="Courier New" w:cs="Courier New"/>
        </w:rPr>
        <w:t>)</w:t>
      </w:r>
      <w:r>
        <w:rPr>
          <w:rFonts w:asciiTheme="majorHAnsi" w:hAnsiTheme="majorHAnsi" w:cstheme="majorHAnsi"/>
        </w:rPr>
        <w:t xml:space="preserve">, </w:t>
      </w:r>
      <w:r w:rsidRPr="00C71214">
        <w:rPr>
          <w:rFonts w:ascii="Courier New" w:hAnsi="Courier New" w:cs="Courier New"/>
        </w:rPr>
        <w:t>Row</w:t>
      </w:r>
      <w:r>
        <w:rPr>
          <w:rFonts w:asciiTheme="majorHAnsi" w:hAnsiTheme="majorHAnsi" w:cstheme="majorHAnsi"/>
        </w:rPr>
        <w:t xml:space="preserve"> és </w:t>
      </w:r>
      <w:r w:rsidRPr="00C71214">
        <w:rPr>
          <w:rFonts w:ascii="Courier New" w:hAnsi="Courier New" w:cs="Courier New"/>
        </w:rPr>
        <w:t>Table</w:t>
      </w:r>
      <w:r>
        <w:rPr>
          <w:rFonts w:asciiTheme="majorHAnsi" w:hAnsiTheme="majorHAnsi" w:cstheme="majorHAnsi"/>
        </w:rPr>
        <w:t xml:space="preserve"> a felelős, a játék ütemezéséért a </w:t>
      </w:r>
      <w:r w:rsidRPr="00C71214">
        <w:rPr>
          <w:rFonts w:ascii="Courier New" w:hAnsi="Courier New" w:cs="Courier New"/>
        </w:rPr>
        <w:t>Client</w:t>
      </w:r>
      <w:r>
        <w:rPr>
          <w:rFonts w:asciiTheme="majorHAnsi" w:hAnsiTheme="majorHAnsi" w:cstheme="majorHAnsi"/>
        </w:rPr>
        <w:t xml:space="preserve"> és </w:t>
      </w:r>
      <w:r w:rsidRPr="00C71214">
        <w:rPr>
          <w:rFonts w:ascii="Courier New" w:hAnsi="Courier New" w:cs="Courier New"/>
        </w:rPr>
        <w:t>Server</w:t>
      </w:r>
      <w:r>
        <w:rPr>
          <w:rFonts w:asciiTheme="majorHAnsi" w:hAnsiTheme="majorHAnsi" w:cstheme="majorHAnsi"/>
        </w:rPr>
        <w:t>.</w:t>
      </w:r>
    </w:p>
    <w:p w14:paraId="4AA02F6E" w14:textId="1AEE40A1" w:rsidR="00F82DD7" w:rsidRDefault="00C71214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41322E44" wp14:editId="353AB637">
                <wp:simplePos x="0" y="0"/>
                <wp:positionH relativeFrom="column">
                  <wp:posOffset>13702</wp:posOffset>
                </wp:positionH>
                <wp:positionV relativeFrom="paragraph">
                  <wp:posOffset>7854245</wp:posOffset>
                </wp:positionV>
                <wp:extent cx="5301615" cy="635"/>
                <wp:effectExtent l="0" t="0" r="0" b="0"/>
                <wp:wrapTopAndBottom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1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209174" w14:textId="5F2B5A8C" w:rsidR="002275AD" w:rsidRPr="002275AD" w:rsidRDefault="002275AD" w:rsidP="00C71214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  <w:color w:val="auto"/>
                              </w:rPr>
                              <w:t>14</w: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2275AD">
                              <w:rPr>
                                <w:color w:val="auto"/>
                              </w:rPr>
                              <w:t>. ábra 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zövegdoboz 61" o:spid="_x0000_s1038" type="#_x0000_t202" style="position:absolute;left:0;text-align:left;margin-left:1.1pt;margin-top:618.45pt;width:417.45pt;height:.05pt;z-index:251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" stroked="f">
                <v:textbox style="mso-fit-shape-to-text:t" inset="0,0,0,0">
                  <w:txbxContent>
                    <w:p w14:paraId="11209174" w14:textId="5F2B5A8C" w:rsidR="002275AD" w:rsidRPr="002275AD" w:rsidRDefault="002275AD" w:rsidP="00C71214">
                      <w:pPr>
                        <w:pStyle w:val="Caption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2275AD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2275AD">
                        <w:rPr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noProof/>
                          <w:color w:val="auto"/>
                        </w:rPr>
                        <w:t>14</w: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2275AD">
                        <w:rPr>
                          <w:color w:val="auto"/>
                        </w:rPr>
                        <w:t>. ábra Controller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883008" behindDoc="0" locked="0" layoutInCell="1" allowOverlap="1" wp14:anchorId="6F538A05" wp14:editId="286D3419">
            <wp:simplePos x="0" y="0"/>
            <wp:positionH relativeFrom="column">
              <wp:posOffset>30480</wp:posOffset>
            </wp:positionH>
            <wp:positionV relativeFrom="paragraph">
              <wp:posOffset>1815465</wp:posOffset>
            </wp:positionV>
            <wp:extent cx="5301615" cy="6065520"/>
            <wp:effectExtent l="0" t="0" r="0" b="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606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981">
        <w:rPr>
          <w:rFonts w:asciiTheme="majorHAnsi" w:hAnsiTheme="majorHAnsi" w:cstheme="majorHAnsi"/>
        </w:rPr>
        <w:t xml:space="preserve">A </w:t>
      </w:r>
      <w:r w:rsidR="00EF5981" w:rsidRPr="00C71214">
        <w:rPr>
          <w:rFonts w:ascii="Courier New" w:hAnsi="Courier New" w:cs="Courier New"/>
        </w:rPr>
        <w:t>Controller</w:t>
      </w:r>
      <w:r w:rsidR="00EF5981">
        <w:rPr>
          <w:rFonts w:asciiTheme="majorHAnsi" w:hAnsiTheme="majorHAnsi" w:cstheme="majorHAnsi"/>
        </w:rPr>
        <w:t xml:space="preserve">-nek összekötő szerepe van a </w:t>
      </w:r>
      <w:r w:rsidR="00EF5981" w:rsidRPr="00C71214">
        <w:rPr>
          <w:rFonts w:ascii="Courier New" w:hAnsi="Courier New" w:cs="Courier New"/>
        </w:rPr>
        <w:t>Tronfoglalo</w:t>
      </w:r>
      <w:r w:rsidR="00EF5981">
        <w:rPr>
          <w:rFonts w:asciiTheme="majorHAnsi" w:hAnsiTheme="majorHAnsi" w:cstheme="majorHAnsi"/>
        </w:rPr>
        <w:t xml:space="preserve"> és a </w:t>
      </w:r>
      <w:r w:rsidR="00EF5981" w:rsidRPr="00C71214">
        <w:rPr>
          <w:rFonts w:ascii="Courier New" w:hAnsi="Courier New" w:cs="Courier New"/>
        </w:rPr>
        <w:t>Client</w:t>
      </w:r>
      <w:r w:rsidR="00EF5981">
        <w:rPr>
          <w:rFonts w:asciiTheme="majorHAnsi" w:hAnsiTheme="majorHAnsi" w:cstheme="majorHAnsi"/>
        </w:rPr>
        <w:t xml:space="preserve"> között, mindkettő referenciáját tárolja az osztály. Itt</w:t>
      </w:r>
      <w:r>
        <w:rPr>
          <w:rFonts w:asciiTheme="majorHAnsi" w:hAnsiTheme="majorHAnsi" w:cstheme="majorHAnsi"/>
        </w:rPr>
        <w:t xml:space="preserve"> tároljuk a </w:t>
      </w:r>
      <w:r w:rsidRPr="00C71214">
        <w:rPr>
          <w:rFonts w:ascii="Courier New" w:hAnsi="Courier New" w:cs="Courier New"/>
        </w:rPr>
        <w:t>deck</w:t>
      </w:r>
      <w:r w:rsidR="0055039A">
        <w:rPr>
          <w:rFonts w:asciiTheme="majorHAnsi" w:hAnsiTheme="majorHAnsi" w:cstheme="majorHAnsi"/>
        </w:rPr>
        <w:t xml:space="preserve"> változóban a gépi játékoshoz tartozó paklikat, ebből minden sor egy pályához ad meg paklit</w:t>
      </w:r>
      <w:r w:rsidR="00F82DD7">
        <w:rPr>
          <w:rFonts w:asciiTheme="majorHAnsi" w:hAnsiTheme="majorHAnsi" w:cstheme="majorHAnsi"/>
        </w:rPr>
        <w:t>,</w:t>
      </w:r>
      <w:r>
        <w:rPr>
          <w:rFonts w:asciiTheme="majorHAnsi" w:hAnsiTheme="majorHAnsi" w:cstheme="majorHAnsi"/>
        </w:rPr>
        <w:t xml:space="preserve"> a </w:t>
      </w:r>
      <w:r w:rsidRPr="00C71214">
        <w:rPr>
          <w:rFonts w:ascii="Courier New" w:hAnsi="Courier New" w:cs="Courier New"/>
        </w:rPr>
        <w:t>prize</w:t>
      </w:r>
      <w:r w:rsidR="00F82DD7">
        <w:rPr>
          <w:rFonts w:asciiTheme="majorHAnsi" w:hAnsiTheme="majorHAnsi" w:cstheme="majorHAnsi"/>
        </w:rPr>
        <w:t xml:space="preserve"> változóban található a pályák teljesítéséért járó plusz kártyák. Ugyanitt tároljuk a játékos pakliját és többi kártyájá</w:t>
      </w:r>
      <w:r>
        <w:rPr>
          <w:rFonts w:asciiTheme="majorHAnsi" w:hAnsiTheme="majorHAnsi" w:cstheme="majorHAnsi"/>
        </w:rPr>
        <w:t xml:space="preserve">t is, ezek a </w:t>
      </w:r>
      <w:r w:rsidRPr="00C71214">
        <w:rPr>
          <w:rFonts w:ascii="Courier New" w:hAnsi="Courier New" w:cs="Courier New"/>
        </w:rPr>
        <w:t>deck</w:t>
      </w:r>
      <w:r>
        <w:rPr>
          <w:rFonts w:asciiTheme="majorHAnsi" w:hAnsiTheme="majorHAnsi" w:cstheme="majorHAnsi"/>
        </w:rPr>
        <w:t xml:space="preserve"> és </w:t>
      </w:r>
      <w:r w:rsidRPr="00C71214">
        <w:rPr>
          <w:rFonts w:ascii="Courier New" w:hAnsi="Courier New" w:cs="Courier New"/>
        </w:rPr>
        <w:t>myCards</w:t>
      </w:r>
      <w:r w:rsidR="00F82DD7">
        <w:rPr>
          <w:rFonts w:asciiTheme="majorHAnsi" w:hAnsiTheme="majorHAnsi" w:cstheme="majorHAnsi"/>
        </w:rPr>
        <w:t xml:space="preserve"> változók, ezeket az adatbázisból frissítjük. A különböző játékmódok indítója is itt található.</w:t>
      </w:r>
    </w:p>
    <w:p w14:paraId="31B7086F" w14:textId="19F96EFD" w:rsidR="00A30537" w:rsidRDefault="00A30537" w:rsidP="007C20C4">
      <w:pPr>
        <w:keepNext/>
        <w:spacing w:line="360" w:lineRule="auto"/>
        <w:jc w:val="both"/>
      </w:pPr>
    </w:p>
    <w:p w14:paraId="3230F611" w14:textId="0293C2C2" w:rsidR="00D8643E" w:rsidRDefault="00C71214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491840" behindDoc="0" locked="0" layoutInCell="1" allowOverlap="1" wp14:anchorId="2FC14A65" wp14:editId="00746DF1">
                <wp:simplePos x="0" y="0"/>
                <wp:positionH relativeFrom="column">
                  <wp:posOffset>3101340</wp:posOffset>
                </wp:positionH>
                <wp:positionV relativeFrom="paragraph">
                  <wp:posOffset>2247265</wp:posOffset>
                </wp:positionV>
                <wp:extent cx="2231390" cy="635"/>
                <wp:effectExtent l="0" t="0" r="0" b="0"/>
                <wp:wrapSquare wrapText="bothSides"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1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59899D" w14:textId="2D6B4EA0" w:rsidR="002275AD" w:rsidRPr="002275AD" w:rsidRDefault="002275AD" w:rsidP="00A30537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  <w:color w:val="auto"/>
                              </w:rPr>
                              <w:t>15</w: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2275AD">
                              <w:rPr>
                                <w:color w:val="auto"/>
                              </w:rPr>
                              <w:t>. ábra Logic.Table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zövegdoboz 33" o:spid="_x0000_s1039" type="#_x0000_t202" style="position:absolute;left:0;text-align:left;margin-left:244.2pt;margin-top:176.95pt;width:175.7pt;height:.05pt;z-index:25149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" stroked="f">
                <v:textbox style="mso-fit-shape-to-text:t" inset="0,0,0,0">
                  <w:txbxContent>
                    <w:p w14:paraId="3459899D" w14:textId="2D6B4EA0" w:rsidR="002275AD" w:rsidRPr="002275AD" w:rsidRDefault="002275AD" w:rsidP="00A30537">
                      <w:pPr>
                        <w:pStyle w:val="Caption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2275AD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2275AD">
                        <w:rPr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noProof/>
                          <w:color w:val="auto"/>
                        </w:rPr>
                        <w:t>15</w: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2275AD">
                        <w:rPr>
                          <w:color w:val="auto"/>
                        </w:rPr>
                        <w:t>. ábra Logic.Table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D6BF4">
        <w:rPr>
          <w:noProof/>
          <w:lang w:eastAsia="hu-HU"/>
        </w:rPr>
        <w:drawing>
          <wp:anchor distT="0" distB="0" distL="114300" distR="114300" simplePos="0" relativeHeight="251452928" behindDoc="0" locked="0" layoutInCell="1" allowOverlap="1" wp14:anchorId="14916BBD" wp14:editId="0DAA5546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2342515" cy="2214245"/>
            <wp:effectExtent l="0" t="0" r="635" b="0"/>
            <wp:wrapSquare wrapText="bothSides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934"/>
                    <a:stretch/>
                  </pic:blipFill>
                  <pic:spPr bwMode="auto">
                    <a:xfrm>
                      <a:off x="0" y="0"/>
                      <a:ext cx="2342515" cy="221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DD7">
        <w:rPr>
          <w:rFonts w:asciiTheme="majorHAnsi" w:hAnsiTheme="majorHAnsi" w:cstheme="majorHAnsi"/>
        </w:rPr>
        <w:t xml:space="preserve">A </w:t>
      </w:r>
      <w:r w:rsidR="00F82DD7" w:rsidRPr="00C71214">
        <w:rPr>
          <w:rFonts w:ascii="Courier New" w:hAnsi="Courier New" w:cs="Courier New"/>
        </w:rPr>
        <w:t>Table</w:t>
      </w:r>
      <w:r w:rsidR="00FA4458">
        <w:rPr>
          <w:rFonts w:ascii="Courier New" w:hAnsi="Courier New" w:cs="Courier New"/>
        </w:rPr>
        <w:t xml:space="preserve"> (</w:t>
      </w:r>
      <w:r w:rsidR="002275AD">
        <w:rPr>
          <w:rFonts w:ascii="Courier New" w:hAnsi="Courier New" w:cs="Courier New"/>
          <w:i/>
        </w:rPr>
        <w:t>15</w:t>
      </w:r>
      <w:r w:rsidR="00FA4458">
        <w:rPr>
          <w:rFonts w:ascii="Courier New" w:hAnsi="Courier New" w:cs="Courier New"/>
          <w:i/>
        </w:rPr>
        <w:t>. ábra</w:t>
      </w:r>
      <w:r w:rsidR="00FA4458">
        <w:rPr>
          <w:rFonts w:ascii="Courier New" w:hAnsi="Courier New" w:cs="Courier New"/>
        </w:rPr>
        <w:t>)</w:t>
      </w:r>
      <w:r w:rsidR="00F82DD7">
        <w:rPr>
          <w:rFonts w:asciiTheme="majorHAnsi" w:hAnsiTheme="majorHAnsi" w:cstheme="majorHAnsi"/>
        </w:rPr>
        <w:t xml:space="preserve"> osztály </w:t>
      </w:r>
      <w:r w:rsidR="00F82DD7" w:rsidRPr="00C71214">
        <w:rPr>
          <w:rFonts w:ascii="Courier New" w:hAnsi="Courier New" w:cs="Courier New"/>
        </w:rPr>
        <w:t>Row</w:t>
      </w:r>
      <w:r w:rsidR="00F82DD7">
        <w:rPr>
          <w:rFonts w:asciiTheme="majorHAnsi" w:hAnsiTheme="majorHAnsi" w:cstheme="majorHAnsi"/>
        </w:rPr>
        <w:t xml:space="preserve"> osztályokból áll össze. Ebben tároljuk a játéktábla sorait, ebből 4 sor az egység lapok helye, 1 pedig a különleges lapoké.  Innen lehet lekérni a sorok értékét, valamint a játékosok összpontszámát. A kártyák hozzáadása is itt történik, </w:t>
      </w:r>
      <w:r w:rsidR="00EF5981">
        <w:rPr>
          <w:rFonts w:asciiTheme="majorHAnsi" w:hAnsiTheme="majorHAnsi" w:cstheme="majorHAnsi"/>
        </w:rPr>
        <w:t xml:space="preserve">ha van képessége egy kártyának akkor a képessége végrehajtódik, ha nincs akkor a kártyát berakjuk a neki megfelelő sorba és frissítjük a sor pontszámát. Kártyák törlése is itt történik, ez a járvány laphoz szükséges. </w:t>
      </w:r>
    </w:p>
    <w:p w14:paraId="5309483E" w14:textId="052EEC84" w:rsidR="008A54F9" w:rsidRDefault="008A54F9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40DF355D" w14:textId="450D6C4C" w:rsidR="00EF5981" w:rsidRDefault="00A30537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w:drawing>
          <wp:anchor distT="0" distB="0" distL="114300" distR="114300" simplePos="0" relativeHeight="251465216" behindDoc="0" locked="0" layoutInCell="1" allowOverlap="1" wp14:anchorId="11A5235C" wp14:editId="5A96240A">
            <wp:simplePos x="0" y="0"/>
            <wp:positionH relativeFrom="column">
              <wp:posOffset>3395345</wp:posOffset>
            </wp:positionH>
            <wp:positionV relativeFrom="paragraph">
              <wp:posOffset>652145</wp:posOffset>
            </wp:positionV>
            <wp:extent cx="2479040" cy="1928495"/>
            <wp:effectExtent l="0" t="0" r="0" b="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19"/>
                    <a:stretch/>
                  </pic:blipFill>
                  <pic:spPr bwMode="auto">
                    <a:xfrm>
                      <a:off x="0" y="0"/>
                      <a:ext cx="2479040" cy="192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5981">
        <w:rPr>
          <w:rFonts w:asciiTheme="majorHAnsi" w:hAnsiTheme="majorHAnsi" w:cstheme="majorHAnsi"/>
        </w:rPr>
        <w:t xml:space="preserve">A </w:t>
      </w:r>
      <w:r w:rsidR="00EF5981" w:rsidRPr="00C71214">
        <w:rPr>
          <w:rFonts w:ascii="Courier New" w:hAnsi="Courier New" w:cs="Courier New"/>
        </w:rPr>
        <w:t>Table</w:t>
      </w:r>
      <w:r w:rsidR="00EF5981">
        <w:rPr>
          <w:rFonts w:asciiTheme="majorHAnsi" w:hAnsiTheme="majorHAnsi" w:cstheme="majorHAnsi"/>
        </w:rPr>
        <w:t xml:space="preserve"> továbbá tartalmazza a gépi játékos által haszn</w:t>
      </w:r>
      <w:r w:rsidR="00C71214">
        <w:rPr>
          <w:rFonts w:asciiTheme="majorHAnsi" w:hAnsiTheme="majorHAnsi" w:cstheme="majorHAnsi"/>
        </w:rPr>
        <w:t xml:space="preserve">ált függvényeket is, például a </w:t>
      </w:r>
      <w:r w:rsidR="00EF5981" w:rsidRPr="00C71214">
        <w:rPr>
          <w:rFonts w:ascii="Courier New" w:hAnsi="Courier New" w:cs="Courier New"/>
        </w:rPr>
        <w:t>tryCard</w:t>
      </w:r>
      <w:r w:rsidR="00EF5981">
        <w:rPr>
          <w:rFonts w:asciiTheme="majorHAnsi" w:hAnsiTheme="majorHAnsi" w:cstheme="majorHAnsi"/>
        </w:rPr>
        <w:t xml:space="preserve"> függvényt, ez visszaadja egy kártyát lerakva milyen előnyhöz jutna a játékos. Ehhez a táblát lemásolja és abba dolgozik.</w:t>
      </w:r>
    </w:p>
    <w:p w14:paraId="05C4621E" w14:textId="117DC321" w:rsidR="00877005" w:rsidRDefault="00A30537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504128" behindDoc="0" locked="0" layoutInCell="1" allowOverlap="1" wp14:anchorId="20F83E68" wp14:editId="4CF16F28">
                <wp:simplePos x="0" y="0"/>
                <wp:positionH relativeFrom="column">
                  <wp:posOffset>3454301</wp:posOffset>
                </wp:positionH>
                <wp:positionV relativeFrom="paragraph">
                  <wp:posOffset>1672549</wp:posOffset>
                </wp:positionV>
                <wp:extent cx="1866900" cy="635"/>
                <wp:effectExtent l="0" t="0" r="0" b="0"/>
                <wp:wrapSquare wrapText="bothSides"/>
                <wp:docPr id="34" name="Szövegdoboz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397957" w14:textId="6C6FCD84" w:rsidR="002275AD" w:rsidRPr="002275AD" w:rsidRDefault="002275AD" w:rsidP="00A30537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  <w:color w:val="auto"/>
                              </w:rPr>
                              <w:t>16</w: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2275AD">
                              <w:rPr>
                                <w:color w:val="auto"/>
                              </w:rPr>
                              <w:t>. ábra Logic.Row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zövegdoboz 34" o:spid="_x0000_s1040" type="#_x0000_t202" style="position:absolute;left:0;text-align:left;margin-left:272pt;margin-top:131.7pt;width:147pt;height:.05pt;z-index:2515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" stroked="f">
                <v:textbox style="mso-fit-shape-to-text:t" inset="0,0,0,0">
                  <w:txbxContent>
                    <w:p w14:paraId="02397957" w14:textId="6C6FCD84" w:rsidR="002275AD" w:rsidRPr="002275AD" w:rsidRDefault="002275AD" w:rsidP="00A30537">
                      <w:pPr>
                        <w:pStyle w:val="Caption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2275AD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2275AD">
                        <w:rPr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noProof/>
                          <w:color w:val="auto"/>
                        </w:rPr>
                        <w:t>16</w: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2275AD">
                        <w:rPr>
                          <w:color w:val="auto"/>
                        </w:rPr>
                        <w:t>. ábra Logic.Row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77005">
        <w:rPr>
          <w:rFonts w:asciiTheme="majorHAnsi" w:hAnsiTheme="majorHAnsi" w:cstheme="majorHAnsi"/>
        </w:rPr>
        <w:t xml:space="preserve">A </w:t>
      </w:r>
      <w:r w:rsidR="00877005" w:rsidRPr="00C71214">
        <w:rPr>
          <w:rFonts w:ascii="Courier New" w:hAnsi="Courier New" w:cs="Courier New"/>
        </w:rPr>
        <w:t>Row</w:t>
      </w:r>
      <w:r w:rsidR="00FA4458">
        <w:rPr>
          <w:rFonts w:ascii="Courier New" w:hAnsi="Courier New" w:cs="Courier New"/>
        </w:rPr>
        <w:t xml:space="preserve"> (</w:t>
      </w:r>
      <w:r w:rsidR="002275AD">
        <w:rPr>
          <w:rFonts w:ascii="Courier New" w:hAnsi="Courier New" w:cs="Courier New"/>
          <w:i/>
        </w:rPr>
        <w:t>16</w:t>
      </w:r>
      <w:r w:rsidR="00FA4458">
        <w:rPr>
          <w:rFonts w:ascii="Courier New" w:hAnsi="Courier New" w:cs="Courier New"/>
          <w:i/>
        </w:rPr>
        <w:t>. ábra</w:t>
      </w:r>
      <w:r w:rsidR="00FA4458">
        <w:rPr>
          <w:rFonts w:ascii="Courier New" w:hAnsi="Courier New" w:cs="Courier New"/>
        </w:rPr>
        <w:t>)</w:t>
      </w:r>
      <w:r w:rsidR="00877005">
        <w:rPr>
          <w:rFonts w:asciiTheme="majorHAnsi" w:hAnsiTheme="majorHAnsi" w:cstheme="majorHAnsi"/>
        </w:rPr>
        <w:t xml:space="preserve"> ami a </w:t>
      </w:r>
      <w:r w:rsidR="00877005" w:rsidRPr="00C71214">
        <w:rPr>
          <w:rFonts w:ascii="Courier New" w:hAnsi="Courier New" w:cs="Courier New"/>
        </w:rPr>
        <w:t>Table</w:t>
      </w:r>
      <w:r w:rsidR="00877005">
        <w:rPr>
          <w:rFonts w:asciiTheme="majorHAnsi" w:hAnsiTheme="majorHAnsi" w:cstheme="majorHAnsi"/>
        </w:rPr>
        <w:t>-t alkotja, a tábla egy sorát valósítja meg.</w:t>
      </w:r>
      <w:r w:rsidR="005276B1">
        <w:rPr>
          <w:rFonts w:asciiTheme="majorHAnsi" w:hAnsiTheme="majorHAnsi" w:cstheme="majorHAnsi"/>
        </w:rPr>
        <w:t xml:space="preserve"> Ez a sorban található kártyákat tárolja,</w:t>
      </w:r>
      <w:r w:rsidR="00C71214">
        <w:rPr>
          <w:rFonts w:asciiTheme="majorHAnsi" w:hAnsiTheme="majorHAnsi" w:cstheme="majorHAnsi"/>
        </w:rPr>
        <w:t xml:space="preserve"> van egy erő állapot mutatója, </w:t>
      </w:r>
      <w:r w:rsidR="005276B1" w:rsidRPr="00C71214">
        <w:rPr>
          <w:rFonts w:ascii="Courier New" w:hAnsi="Courier New" w:cs="Courier New"/>
        </w:rPr>
        <w:t>powerState</w:t>
      </w:r>
      <w:r w:rsidR="005276B1">
        <w:rPr>
          <w:rFonts w:asciiTheme="majorHAnsi" w:hAnsiTheme="majorHAnsi" w:cstheme="majorHAnsi"/>
        </w:rPr>
        <w:t xml:space="preserve"> és egy integer változó, amiben a pontszám van tárolva. Lehet kártyát hozzáadni és törölni, mindkét esetben változhat az erő állapot, így, ha a kártya plusz ereje nem nulla, akkor ezt frissíti, majd a pontokat is frissíti. El lehet kérni a benne lévő kártyákat, és vissza lehet állítani a kezdő állapotára</w:t>
      </w:r>
      <w:r w:rsidR="008A54F9">
        <w:rPr>
          <w:rFonts w:asciiTheme="majorHAnsi" w:hAnsiTheme="majorHAnsi" w:cstheme="majorHAnsi"/>
        </w:rPr>
        <w:t>,</w:t>
      </w:r>
      <w:r w:rsidR="005276B1">
        <w:rPr>
          <w:rFonts w:asciiTheme="majorHAnsi" w:hAnsiTheme="majorHAnsi" w:cstheme="majorHAnsi"/>
        </w:rPr>
        <w:t xml:space="preserve"> ami törli a kártyákat és nullázza az erő állapotot és pontokat.</w:t>
      </w:r>
      <w:r w:rsidR="008A54F9" w:rsidRPr="008A54F9">
        <w:rPr>
          <w:noProof/>
        </w:rPr>
        <w:t xml:space="preserve"> </w:t>
      </w:r>
    </w:p>
    <w:p w14:paraId="5C26955A" w14:textId="7C7396D9" w:rsidR="00F82DD7" w:rsidRDefault="008A54F9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logikához tartozik még az </w:t>
      </w:r>
      <w:r w:rsidRPr="00C71214">
        <w:rPr>
          <w:rFonts w:ascii="Courier New" w:hAnsi="Courier New" w:cs="Courier New"/>
        </w:rPr>
        <w:t>AiPlayer</w:t>
      </w:r>
      <w:r w:rsidR="00FC5657">
        <w:rPr>
          <w:rFonts w:ascii="Courier New" w:hAnsi="Courier New" w:cs="Courier New"/>
        </w:rPr>
        <w:t xml:space="preserve"> (</w:t>
      </w:r>
      <w:r w:rsidR="002275AD">
        <w:rPr>
          <w:rFonts w:ascii="Courier New" w:hAnsi="Courier New" w:cs="Courier New"/>
          <w:i/>
        </w:rPr>
        <w:t>17</w:t>
      </w:r>
      <w:r w:rsidR="00FC5657">
        <w:rPr>
          <w:rFonts w:ascii="Courier New" w:hAnsi="Courier New" w:cs="Courier New"/>
          <w:i/>
        </w:rPr>
        <w:t>. ábra</w:t>
      </w:r>
      <w:r w:rsidR="00FC5657">
        <w:rPr>
          <w:rFonts w:ascii="Courier New" w:hAnsi="Courier New" w:cs="Courier New"/>
        </w:rPr>
        <w:t>)</w:t>
      </w:r>
      <w:r>
        <w:rPr>
          <w:rFonts w:asciiTheme="majorHAnsi" w:hAnsiTheme="majorHAnsi" w:cstheme="majorHAnsi"/>
        </w:rPr>
        <w:t xml:space="preserve"> is</w:t>
      </w:r>
      <w:r w:rsidR="00F86A77">
        <w:rPr>
          <w:rFonts w:asciiTheme="majorHAnsi" w:hAnsiTheme="majorHAnsi" w:cstheme="majorHAnsi"/>
        </w:rPr>
        <w:t xml:space="preserve">, ez a gépi játékost valósítja meg. A fő metódusa a </w:t>
      </w:r>
      <w:r w:rsidR="00F86A77" w:rsidRPr="00C71214">
        <w:rPr>
          <w:rFonts w:ascii="Courier New" w:hAnsi="Courier New" w:cs="Courier New"/>
        </w:rPr>
        <w:t>getCard</w:t>
      </w:r>
      <w:r w:rsidR="00F86A77">
        <w:rPr>
          <w:rFonts w:asciiTheme="majorHAnsi" w:hAnsiTheme="majorHAnsi" w:cstheme="majorHAnsi"/>
        </w:rPr>
        <w:t xml:space="preserve"> ami visszaadja a gép által választott kártyát, ehhez a </w:t>
      </w:r>
      <w:r w:rsidR="00F86A77" w:rsidRPr="00C71214">
        <w:rPr>
          <w:rFonts w:ascii="Courier New" w:hAnsi="Courier New" w:cs="Courier New"/>
        </w:rPr>
        <w:t>getValue</w:t>
      </w:r>
      <w:r w:rsidR="00F86A77">
        <w:rPr>
          <w:rFonts w:asciiTheme="majorHAnsi" w:hAnsiTheme="majorHAnsi" w:cstheme="majorHAnsi"/>
        </w:rPr>
        <w:t xml:space="preserve"> függvényt is felhasználja, ami egy kártya jelenlegi értékét adja vissza.</w:t>
      </w:r>
    </w:p>
    <w:p w14:paraId="3369C983" w14:textId="0604A185" w:rsidR="002275AD" w:rsidRDefault="002D6BF4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534848" behindDoc="0" locked="0" layoutInCell="1" allowOverlap="1" wp14:anchorId="57B461D3" wp14:editId="0ED0416D">
                <wp:simplePos x="0" y="0"/>
                <wp:positionH relativeFrom="column">
                  <wp:posOffset>3378520</wp:posOffset>
                </wp:positionH>
                <wp:positionV relativeFrom="paragraph">
                  <wp:posOffset>2355868</wp:posOffset>
                </wp:positionV>
                <wp:extent cx="2204720" cy="635"/>
                <wp:effectExtent l="0" t="0" r="0" b="0"/>
                <wp:wrapSquare wrapText="bothSides"/>
                <wp:docPr id="35" name="Szövegdoboz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4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450B20" w14:textId="2DCE2639" w:rsidR="002275AD" w:rsidRPr="002275AD" w:rsidRDefault="002275AD" w:rsidP="00A30537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  <w:color w:val="auto"/>
                              </w:rPr>
                              <w:t>17</w:t>
                            </w:r>
                            <w:r w:rsidRPr="002275AD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2275AD">
                              <w:rPr>
                                <w:color w:val="auto"/>
                              </w:rPr>
                              <w:t>. ábra Player.AiPlayer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zövegdoboz 35" o:spid="_x0000_s1041" type="#_x0000_t202" style="position:absolute;left:0;text-align:left;margin-left:266.05pt;margin-top:185.5pt;width:173.6pt;height:.05pt;z-index:2515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" stroked="f">
                <v:textbox style="mso-fit-shape-to-text:t" inset="0,0,0,0">
                  <w:txbxContent>
                    <w:p w14:paraId="10450B20" w14:textId="2DCE2639" w:rsidR="002275AD" w:rsidRPr="002275AD" w:rsidRDefault="002275AD" w:rsidP="00A30537">
                      <w:pPr>
                        <w:pStyle w:val="Caption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2275AD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2275AD">
                        <w:rPr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noProof/>
                          <w:color w:val="auto"/>
                        </w:rPr>
                        <w:t>17</w:t>
                      </w:r>
                      <w:r w:rsidRPr="002275AD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2275AD">
                        <w:rPr>
                          <w:color w:val="auto"/>
                        </w:rPr>
                        <w:t>. ábra Player.AiPlayer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478528" behindDoc="0" locked="0" layoutInCell="1" allowOverlap="1" wp14:anchorId="163E34BA" wp14:editId="38ABB47C">
            <wp:simplePos x="0" y="0"/>
            <wp:positionH relativeFrom="column">
              <wp:posOffset>3294351</wp:posOffset>
            </wp:positionH>
            <wp:positionV relativeFrom="paragraph">
              <wp:posOffset>55414</wp:posOffset>
            </wp:positionV>
            <wp:extent cx="2715895" cy="2359660"/>
            <wp:effectExtent l="0" t="0" r="8255" b="2540"/>
            <wp:wrapSquare wrapText="bothSides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6A77">
        <w:rPr>
          <w:rFonts w:asciiTheme="majorHAnsi" w:hAnsiTheme="majorHAnsi" w:cstheme="majorHAnsi"/>
        </w:rPr>
        <w:t>A nehézségi szintek egyes választási elágazásokat kapcsol be és ki. A legegyszerűbb fokozaton a gép csak a legkisebb értékű lapot választja ki, amivel még éppen vezetésre állna. A lapjait ezért növekvő sorrendben tárolja, ezzel csökkentve a műveletiigényét. A lapokat a kártya kapásakor rendezi.</w:t>
      </w:r>
      <w:r w:rsidR="008368E0">
        <w:rPr>
          <w:rFonts w:asciiTheme="majorHAnsi" w:hAnsiTheme="majorHAnsi" w:cstheme="majorHAnsi"/>
        </w:rPr>
        <w:t xml:space="preserve"> Közepes nehézségen 50% az esélye, hogy kis lapokat kezd el kijátszani a gép, ezzel kicsalva a játékostól, hogy nagyobb lapokat rakjon. Ezt a taktikát csak abban az esetben használja, ha több mint egy élete van. Ezt csak egy pár lap lerakásáig használja utána passzol. A legnehezebb fokozaton használja statisztikát a speciális lapjainak a lerakásához. Ebben egy exponenciális függvény adja vissza az eddigi statisztikák szerint mekkora az esély, hogy lerakja a lapot. Ezt az eddigi maximum</w:t>
      </w:r>
      <w:r w:rsidR="002275AD">
        <w:rPr>
          <w:rFonts w:asciiTheme="majorHAnsi" w:hAnsiTheme="majorHAnsi" w:cstheme="majorHAnsi"/>
        </w:rPr>
        <w:t>,</w:t>
      </w:r>
      <w:r w:rsidR="008368E0">
        <w:rPr>
          <w:rFonts w:asciiTheme="majorHAnsi" w:hAnsiTheme="majorHAnsi" w:cstheme="majorHAnsi"/>
        </w:rPr>
        <w:t xml:space="preserve"> átlag és a minimum </w:t>
      </w:r>
      <w:r w:rsidR="002275AD">
        <w:rPr>
          <w:rFonts w:asciiTheme="majorHAnsi" w:hAnsiTheme="majorHAnsi" w:cstheme="majorHAnsi"/>
        </w:rPr>
        <w:t xml:space="preserve">szerzett előny </w:t>
      </w:r>
      <w:r w:rsidR="008368E0">
        <w:rPr>
          <w:rFonts w:asciiTheme="majorHAnsi" w:hAnsiTheme="majorHAnsi" w:cstheme="majorHAnsi"/>
        </w:rPr>
        <w:t>szerint számolja ki az emberi játékos akciói alapján. Amikor egy gépi kliens kap egy speciális lapot a játékostól, akkor a játékos által szerzett előnnyel frissíti az adatbázist. Ezért</w:t>
      </w:r>
      <w:r w:rsidR="00A30537">
        <w:rPr>
          <w:rFonts w:asciiTheme="majorHAnsi" w:hAnsiTheme="majorHAnsi" w:cstheme="majorHAnsi"/>
        </w:rPr>
        <w:t>,</w:t>
      </w:r>
      <w:r w:rsidR="008368E0">
        <w:rPr>
          <w:rFonts w:asciiTheme="majorHAnsi" w:hAnsiTheme="majorHAnsi" w:cstheme="majorHAnsi"/>
        </w:rPr>
        <w:t xml:space="preserve"> ha a játékos kis előnyért is felhasználja speciális lapjait a gép is fel fogja, ha csak nagy előnyért a gép is csak nagy előnyért fogja. </w:t>
      </w:r>
      <w:r w:rsidR="00A30537">
        <w:rPr>
          <w:rFonts w:asciiTheme="majorHAnsi" w:hAnsiTheme="majorHAnsi" w:cstheme="majorHAnsi"/>
        </w:rPr>
        <w:t>A függvén</w:t>
      </w:r>
      <w:r w:rsidR="002275AD">
        <w:rPr>
          <w:rFonts w:asciiTheme="majorHAnsi" w:hAnsiTheme="majorHAnsi" w:cstheme="majorHAnsi"/>
        </w:rPr>
        <w:t>y így háromféle képen nézhet ki, az átlag előny megegyezik (</w:t>
      </w:r>
      <w:r w:rsidR="002275AD">
        <w:rPr>
          <w:rFonts w:asciiTheme="majorHAnsi" w:hAnsiTheme="majorHAnsi" w:cstheme="majorHAnsi"/>
          <w:i/>
        </w:rPr>
        <w:t>19.ábra</w:t>
      </w:r>
      <w:r w:rsidR="002275AD">
        <w:rPr>
          <w:rFonts w:asciiTheme="majorHAnsi" w:hAnsiTheme="majorHAnsi" w:cstheme="majorHAnsi"/>
        </w:rPr>
        <w:t>), az átlag kisebb (</w:t>
      </w:r>
      <w:r w:rsidR="002275AD">
        <w:rPr>
          <w:rFonts w:asciiTheme="majorHAnsi" w:hAnsiTheme="majorHAnsi" w:cstheme="majorHAnsi"/>
          <w:i/>
        </w:rPr>
        <w:t>21. ábra</w:t>
      </w:r>
      <w:r w:rsidR="002275AD">
        <w:rPr>
          <w:rFonts w:asciiTheme="majorHAnsi" w:hAnsiTheme="majorHAnsi" w:cstheme="majorHAnsi"/>
        </w:rPr>
        <w:t>)</w:t>
      </w:r>
    </w:p>
    <w:p w14:paraId="662AFA33" w14:textId="6C8AE78C" w:rsidR="00A30537" w:rsidRDefault="002275AD" w:rsidP="007C20C4">
      <w:pPr>
        <w:keepNext/>
        <w:spacing w:line="360" w:lineRule="auto"/>
        <w:jc w:val="both"/>
      </w:pPr>
      <w:r>
        <w:rPr>
          <w:noProof/>
          <w:lang w:eastAsia="hu-HU"/>
        </w:rPr>
        <w:drawing>
          <wp:anchor distT="0" distB="0" distL="114300" distR="114300" simplePos="0" relativeHeight="251559424" behindDoc="0" locked="0" layoutInCell="1" allowOverlap="1" wp14:anchorId="01044951" wp14:editId="5838F4CB">
            <wp:simplePos x="0" y="0"/>
            <wp:positionH relativeFrom="column">
              <wp:posOffset>3603625</wp:posOffset>
            </wp:positionH>
            <wp:positionV relativeFrom="paragraph">
              <wp:posOffset>443230</wp:posOffset>
            </wp:positionV>
            <wp:extent cx="1929130" cy="1242060"/>
            <wp:effectExtent l="0" t="0" r="0" b="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570688" behindDoc="0" locked="0" layoutInCell="1" allowOverlap="1" wp14:anchorId="1DF7A4EE" wp14:editId="36BE90E0">
            <wp:simplePos x="0" y="0"/>
            <wp:positionH relativeFrom="column">
              <wp:posOffset>1787525</wp:posOffset>
            </wp:positionH>
            <wp:positionV relativeFrom="paragraph">
              <wp:posOffset>522605</wp:posOffset>
            </wp:positionV>
            <wp:extent cx="1705610" cy="1158875"/>
            <wp:effectExtent l="0" t="0" r="8890" b="3175"/>
            <wp:wrapSquare wrapText="bothSides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 w:rsidRPr="002275AD">
        <w:rPr>
          <w:rFonts w:asciiTheme="majorHAnsi" w:hAnsiTheme="majorHAnsi" w:cstheme="majorHAnsi"/>
        </w:rPr>
        <w:t>vagy az átlag nagyobb (</w:t>
      </w:r>
      <w:r w:rsidRPr="002275AD">
        <w:rPr>
          <w:rFonts w:asciiTheme="majorHAnsi" w:hAnsiTheme="majorHAnsi" w:cstheme="majorHAnsi"/>
          <w:i/>
        </w:rPr>
        <w:t>18. ábra</w:t>
      </w:r>
      <w:r w:rsidRPr="002275AD">
        <w:rPr>
          <w:rFonts w:asciiTheme="majorHAnsi" w:hAnsiTheme="majorHAnsi" w:cstheme="majorHAnsi"/>
        </w:rPr>
        <w:t>)</w:t>
      </w:r>
      <w:r>
        <w:t xml:space="preserve"> </w:t>
      </w:r>
      <w:r>
        <w:rPr>
          <w:rFonts w:asciiTheme="majorHAnsi" w:hAnsiTheme="majorHAnsi" w:cstheme="majorHAnsi"/>
        </w:rPr>
        <w:t>a maximum és minimum összegének a felével</w:t>
      </w:r>
    </w:p>
    <w:p w14:paraId="77F8A87B" w14:textId="1D1D32FB" w:rsidR="00B14157" w:rsidRDefault="00D35340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6E6A59FB" wp14:editId="5F58FEC0">
                <wp:simplePos x="0" y="0"/>
                <wp:positionH relativeFrom="margin">
                  <wp:posOffset>3540125</wp:posOffset>
                </wp:positionH>
                <wp:positionV relativeFrom="paragraph">
                  <wp:posOffset>1351915</wp:posOffset>
                </wp:positionV>
                <wp:extent cx="1782445" cy="266700"/>
                <wp:effectExtent l="0" t="0" r="8255" b="0"/>
                <wp:wrapSquare wrapText="bothSides"/>
                <wp:docPr id="38" name="Szövegdoboz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2445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B82875" w14:textId="77E5067D" w:rsidR="002275AD" w:rsidRPr="000E70C4" w:rsidRDefault="002275AD" w:rsidP="00A305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3.5 Átlag &gt;</w:t>
                            </w:r>
                            <w:r w:rsidRPr="0034650D">
                              <w:t xml:space="preserve"> (Max+Min)/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38" o:spid="_x0000_s1042" type="#_x0000_t202" style="position:absolute;left:0;text-align:left;margin-left:278.75pt;margin-top:106.45pt;width:140.35pt;height:21pt;z-index:251610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" stroked="f">
                <v:textbox inset="0,0,0,0">
                  <w:txbxContent>
                    <w:p w14:paraId="67B82875" w14:textId="77E5067D" w:rsidR="002275AD" w:rsidRPr="000E70C4" w:rsidRDefault="002275AD" w:rsidP="00A305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EC1E51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3.5 Átlag &gt;</w:t>
                      </w:r>
                      <w:r w:rsidRPr="0034650D">
                        <w:t xml:space="preserve"> (Max+Min)/ 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546112" behindDoc="0" locked="0" layoutInCell="1" allowOverlap="1" wp14:anchorId="1D1E1A2D" wp14:editId="256C23B5">
            <wp:simplePos x="0" y="0"/>
            <wp:positionH relativeFrom="column">
              <wp:posOffset>1270</wp:posOffset>
            </wp:positionH>
            <wp:positionV relativeFrom="paragraph">
              <wp:posOffset>144780</wp:posOffset>
            </wp:positionV>
            <wp:extent cx="1661795" cy="1160780"/>
            <wp:effectExtent l="0" t="0" r="0" b="1270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795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275AD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59C3F6EC" wp14:editId="0812DA67">
                <wp:simplePos x="0" y="0"/>
                <wp:positionH relativeFrom="column">
                  <wp:posOffset>0</wp:posOffset>
                </wp:positionH>
                <wp:positionV relativeFrom="paragraph">
                  <wp:posOffset>1351915</wp:posOffset>
                </wp:positionV>
                <wp:extent cx="1666875" cy="635"/>
                <wp:effectExtent l="0" t="0" r="9525" b="0"/>
                <wp:wrapSquare wrapText="bothSides"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0CD2A1" w14:textId="447C1217" w:rsidR="002275AD" w:rsidRPr="00FC24B7" w:rsidRDefault="002275AD" w:rsidP="00A305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6303E4">
                              <w:t>3.5 Átlag = (Max+Min)/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zövegdoboz 36" o:spid="_x0000_s1043" type="#_x0000_t202" style="position:absolute;left:0;text-align:left;margin-left:0;margin-top:106.45pt;width:131.25pt;height:.05pt;z-index:2515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" stroked="f">
                <v:textbox style="mso-fit-shape-to-text:t" inset="0,0,0,0">
                  <w:txbxContent>
                    <w:p w14:paraId="0C0CD2A1" w14:textId="447C1217" w:rsidR="002275AD" w:rsidRPr="00FC24B7" w:rsidRDefault="002275AD" w:rsidP="00A305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EC1E51"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6303E4">
                        <w:t>3.5 Átlag = (Max+Min)/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275AD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373D808E" wp14:editId="355AC5C6">
                <wp:simplePos x="0" y="0"/>
                <wp:positionH relativeFrom="column">
                  <wp:posOffset>1781810</wp:posOffset>
                </wp:positionH>
                <wp:positionV relativeFrom="paragraph">
                  <wp:posOffset>1358265</wp:posOffset>
                </wp:positionV>
                <wp:extent cx="1705610" cy="635"/>
                <wp:effectExtent l="0" t="0" r="8890" b="0"/>
                <wp:wrapSquare wrapText="bothSides"/>
                <wp:docPr id="37" name="Szövegdoboz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5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9678A" w14:textId="40DB4116" w:rsidR="002275AD" w:rsidRPr="000F422D" w:rsidRDefault="002275AD" w:rsidP="00A305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3.5 Átlag &lt; </w:t>
                            </w:r>
                            <w:r w:rsidRPr="00391D9B">
                              <w:t>(Max+Min)/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zövegdoboz 37" o:spid="_x0000_s1044" type="#_x0000_t202" style="position:absolute;left:0;text-align:left;margin-left:140.3pt;margin-top:106.95pt;width:134.3pt;height:.05pt;z-index:2515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" stroked="f">
                <v:textbox style="mso-fit-shape-to-text:t" inset="0,0,0,0">
                  <w:txbxContent>
                    <w:p w14:paraId="7D49678A" w14:textId="40DB4116" w:rsidR="002275AD" w:rsidRPr="000F422D" w:rsidRDefault="002275AD" w:rsidP="00A305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EC1E51"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3.5 Átlag &lt; </w:t>
                      </w:r>
                      <w:r w:rsidRPr="00391D9B">
                        <w:t>(Max+Min)/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ajorHAnsi" w:hAnsiTheme="majorHAnsi" w:cstheme="majorHAnsi"/>
        </w:rPr>
        <w:t>A </w:t>
      </w:r>
      <w:r w:rsidR="00F86A77" w:rsidRPr="00F91E1E">
        <w:rPr>
          <w:rFonts w:ascii="Courier New" w:hAnsi="Courier New" w:cs="Courier New"/>
        </w:rPr>
        <w:t>getCard</w:t>
      </w:r>
      <w:r>
        <w:rPr>
          <w:rFonts w:asciiTheme="majorHAnsi" w:hAnsiTheme="majorHAnsi" w:cstheme="majorHAnsi"/>
        </w:rPr>
        <w:t> </w:t>
      </w:r>
      <w:r w:rsidR="00F86A77">
        <w:rPr>
          <w:rFonts w:asciiTheme="majorHAnsi" w:hAnsiTheme="majorHAnsi" w:cstheme="majorHAnsi"/>
        </w:rPr>
        <w:t>meghívásakor</w:t>
      </w:r>
      <w:r>
        <w:rPr>
          <w:rFonts w:asciiTheme="majorHAnsi" w:hAnsiTheme="majorHAnsi" w:cstheme="majorHAnsi"/>
        </w:rPr>
        <w:t xml:space="preserve"> egy másodpercet vár a program, hogy játék átláthatóbb </w:t>
      </w:r>
      <w:r w:rsidR="00F86A77">
        <w:rPr>
          <w:rFonts w:asciiTheme="majorHAnsi" w:hAnsiTheme="majorHAnsi" w:cstheme="majorHAnsi"/>
        </w:rPr>
        <w:t>legyen</w:t>
      </w:r>
      <w:r w:rsidR="00AC4A80">
        <w:rPr>
          <w:rFonts w:asciiTheme="majorHAnsi" w:hAnsiTheme="majorHAnsi" w:cstheme="majorHAnsi"/>
        </w:rPr>
        <w:t xml:space="preserve">. </w:t>
      </w:r>
    </w:p>
    <w:p w14:paraId="064F25AC" w14:textId="3B6AF6BB" w:rsidR="00F86A77" w:rsidRDefault="00F86A77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4CB10EFA" w14:textId="1B1541B6" w:rsidR="00D8643E" w:rsidRPr="00CD06BA" w:rsidRDefault="00D8643E" w:rsidP="007C20C4">
      <w:pPr>
        <w:pStyle w:val="Heading2"/>
        <w:spacing w:line="360" w:lineRule="auto"/>
        <w:jc w:val="both"/>
        <w:rPr>
          <w:rFonts w:cstheme="majorHAnsi"/>
        </w:rPr>
      </w:pPr>
      <w:bookmarkStart w:id="28" w:name="_Toc532237664"/>
      <w:r w:rsidRPr="00CD06BA">
        <w:rPr>
          <w:rFonts w:cstheme="majorHAnsi"/>
        </w:rPr>
        <w:lastRenderedPageBreak/>
        <w:t>3.6 Adatbázisok és felépítésük</w:t>
      </w:r>
      <w:bookmarkEnd w:id="28"/>
    </w:p>
    <w:p w14:paraId="50AD8B76" w14:textId="71A53310" w:rsidR="0053286F" w:rsidRDefault="0053286F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játékhoz öt darab adatbázis tartozik: </w:t>
      </w:r>
      <w:r w:rsidRPr="00F91E1E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>,</w:t>
      </w:r>
      <w:r w:rsidRPr="00F91E1E">
        <w:rPr>
          <w:rFonts w:ascii="Courier New" w:hAnsi="Courier New" w:cs="Courier New"/>
        </w:rPr>
        <w:t>deck</w:t>
      </w:r>
      <w:r>
        <w:rPr>
          <w:rFonts w:asciiTheme="majorHAnsi" w:hAnsiTheme="majorHAnsi" w:cstheme="majorHAnsi"/>
        </w:rPr>
        <w:t>,</w:t>
      </w:r>
      <w:r w:rsidRPr="00F91E1E">
        <w:rPr>
          <w:rFonts w:ascii="Courier New" w:hAnsi="Courier New" w:cs="Courier New"/>
        </w:rPr>
        <w:t>mycards</w:t>
      </w:r>
      <w:r>
        <w:rPr>
          <w:rFonts w:asciiTheme="majorHAnsi" w:hAnsiTheme="majorHAnsi" w:cstheme="majorHAnsi"/>
        </w:rPr>
        <w:t>,</w:t>
      </w:r>
      <w:r w:rsidRPr="00F91E1E">
        <w:rPr>
          <w:rFonts w:ascii="Courier New" w:hAnsi="Courier New" w:cs="Courier New"/>
        </w:rPr>
        <w:t>statistics</w:t>
      </w:r>
      <w:r>
        <w:rPr>
          <w:rFonts w:asciiTheme="majorHAnsi" w:hAnsiTheme="majorHAnsi" w:cstheme="majorHAnsi"/>
        </w:rPr>
        <w:t xml:space="preserve"> és </w:t>
      </w:r>
      <w:r w:rsidRPr="00F91E1E">
        <w:rPr>
          <w:rFonts w:ascii="Courier New" w:hAnsi="Courier New" w:cs="Courier New"/>
        </w:rPr>
        <w:t>save</w:t>
      </w:r>
      <w:r>
        <w:rPr>
          <w:rFonts w:asciiTheme="majorHAnsi" w:hAnsiTheme="majorHAnsi" w:cstheme="majorHAnsi"/>
        </w:rPr>
        <w:t xml:space="preserve">.A </w:t>
      </w:r>
      <w:r w:rsidRPr="00F91E1E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 xml:space="preserve">, </w:t>
      </w:r>
      <w:r w:rsidRPr="00F91E1E">
        <w:rPr>
          <w:rFonts w:ascii="Courier New" w:hAnsi="Courier New" w:cs="Courier New"/>
        </w:rPr>
        <w:t>deck</w:t>
      </w:r>
      <w:r>
        <w:rPr>
          <w:rFonts w:asciiTheme="majorHAnsi" w:hAnsiTheme="majorHAnsi" w:cstheme="majorHAnsi"/>
        </w:rPr>
        <w:t xml:space="preserve">, </w:t>
      </w:r>
      <w:r w:rsidRPr="00F91E1E">
        <w:rPr>
          <w:rFonts w:ascii="Courier New" w:hAnsi="Courier New" w:cs="Courier New"/>
        </w:rPr>
        <w:t>mycards</w:t>
      </w:r>
      <w:r>
        <w:rPr>
          <w:rFonts w:asciiTheme="majorHAnsi" w:hAnsiTheme="majorHAnsi" w:cstheme="majorHAnsi"/>
        </w:rPr>
        <w:t xml:space="preserve"> kezeléséért a </w:t>
      </w:r>
      <w:r w:rsidRPr="00F91E1E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 xml:space="preserve"> osztály felel.</w:t>
      </w:r>
    </w:p>
    <w:p w14:paraId="5555F857" w14:textId="2491B317" w:rsidR="0053286F" w:rsidRDefault="0053286F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6B1C0B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>:</w:t>
      </w:r>
      <w:r>
        <w:rPr>
          <w:rFonts w:asciiTheme="majorHAnsi" w:hAnsiTheme="majorHAnsi" w:cstheme="majorHAnsi"/>
        </w:rPr>
        <w:br/>
        <w:t xml:space="preserve">A </w:t>
      </w:r>
      <w:r w:rsidRPr="006B1C0B">
        <w:rPr>
          <w:rFonts w:ascii="Courier New" w:hAnsi="Courier New" w:cs="Courier New"/>
        </w:rPr>
        <w:t>cards</w:t>
      </w:r>
      <w:r w:rsidR="006B1C0B">
        <w:rPr>
          <w:rFonts w:ascii="Courier New" w:hAnsi="Courier New" w:cs="Courier New"/>
        </w:rPr>
        <w:t xml:space="preserve"> (</w:t>
      </w:r>
      <w:r w:rsidR="00A22BCA">
        <w:rPr>
          <w:rFonts w:ascii="Courier New" w:hAnsi="Courier New" w:cs="Courier New"/>
          <w:i/>
        </w:rPr>
        <w:t>21</w:t>
      </w:r>
      <w:r w:rsidR="006B1C0B">
        <w:rPr>
          <w:rFonts w:ascii="Courier New" w:hAnsi="Courier New" w:cs="Courier New"/>
          <w:i/>
        </w:rPr>
        <w:t>. ábra</w:t>
      </w:r>
      <w:r w:rsidR="006B1C0B">
        <w:rPr>
          <w:rFonts w:ascii="Courier New" w:hAnsi="Courier New" w:cs="Courier New"/>
        </w:rPr>
        <w:t>)</w:t>
      </w:r>
      <w:r>
        <w:rPr>
          <w:rFonts w:asciiTheme="majorHAnsi" w:hAnsiTheme="majorHAnsi" w:cstheme="majorHAnsi"/>
        </w:rPr>
        <w:t xml:space="preserve"> adatbázis a kártyák adatait tárolja, ezt az </w:t>
      </w:r>
      <w:r w:rsidRPr="006B1C0B">
        <w:rPr>
          <w:rFonts w:ascii="Courier New" w:hAnsi="Courier New" w:cs="Courier New"/>
        </w:rPr>
        <w:t>init</w:t>
      </w:r>
      <w:r>
        <w:rPr>
          <w:rFonts w:asciiTheme="majorHAnsi" w:hAnsiTheme="majorHAnsi" w:cstheme="majorHAnsi"/>
        </w:rPr>
        <w:t xml:space="preserve"> függvény meghívásával tölti fel a rendszer, ezt elég  ez első futtatás esetén elvégezni, illetve ha a kártyákon változtatást hajtunk végre. </w:t>
      </w:r>
    </w:p>
    <w:p w14:paraId="4DFC89EE" w14:textId="77777777" w:rsidR="00ED573E" w:rsidRDefault="007D6725" w:rsidP="007C20C4">
      <w:pPr>
        <w:keepNext/>
        <w:spacing w:line="360" w:lineRule="auto"/>
        <w:jc w:val="both"/>
      </w:pPr>
      <w:r>
        <w:rPr>
          <w:noProof/>
          <w:lang w:eastAsia="hu-HU"/>
        </w:rPr>
        <w:drawing>
          <wp:inline distT="0" distB="0" distL="0" distR="0" wp14:anchorId="34F350AA" wp14:editId="3396A68F">
            <wp:extent cx="5738796" cy="3120705"/>
            <wp:effectExtent l="0" t="0" r="0" b="381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10959"/>
                    <a:stretch/>
                  </pic:blipFill>
                  <pic:spPr bwMode="auto">
                    <a:xfrm>
                      <a:off x="0" y="0"/>
                      <a:ext cx="5751872" cy="3127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538BE" w14:textId="6AA10B36" w:rsidR="007D6725" w:rsidRPr="00A22BCA" w:rsidRDefault="00ED573E" w:rsidP="007C20C4">
      <w:pPr>
        <w:pStyle w:val="Caption"/>
        <w:spacing w:line="360" w:lineRule="auto"/>
        <w:jc w:val="both"/>
        <w:rPr>
          <w:rFonts w:asciiTheme="majorHAnsi" w:hAnsiTheme="majorHAnsi" w:cstheme="majorHAnsi"/>
          <w:color w:val="auto"/>
        </w:rPr>
      </w:pPr>
      <w:r w:rsidRPr="00A22BCA">
        <w:rPr>
          <w:rFonts w:asciiTheme="majorHAnsi" w:hAnsiTheme="majorHAnsi" w:cstheme="majorHAnsi"/>
          <w:color w:val="auto"/>
        </w:rPr>
        <w:fldChar w:fldCharType="begin"/>
      </w:r>
      <w:r w:rsidRPr="00A22BCA">
        <w:rPr>
          <w:rFonts w:asciiTheme="majorHAnsi" w:hAnsiTheme="majorHAnsi" w:cstheme="majorHAnsi"/>
          <w:color w:val="auto"/>
        </w:rPr>
        <w:instrText xml:space="preserve"> SEQ ábra \* ARABIC </w:instrText>
      </w:r>
      <w:r w:rsidRPr="00A22BCA">
        <w:rPr>
          <w:rFonts w:asciiTheme="majorHAnsi" w:hAnsiTheme="majorHAnsi" w:cstheme="majorHAnsi"/>
          <w:color w:val="auto"/>
        </w:rPr>
        <w:fldChar w:fldCharType="separate"/>
      </w:r>
      <w:r w:rsidR="00EC1E51">
        <w:rPr>
          <w:rFonts w:asciiTheme="majorHAnsi" w:hAnsiTheme="majorHAnsi" w:cstheme="majorHAnsi"/>
          <w:noProof/>
          <w:color w:val="auto"/>
        </w:rPr>
        <w:t>21</w:t>
      </w:r>
      <w:r w:rsidRPr="00A22BCA">
        <w:rPr>
          <w:rFonts w:asciiTheme="majorHAnsi" w:hAnsiTheme="majorHAnsi" w:cstheme="majorHAnsi"/>
          <w:color w:val="auto"/>
        </w:rPr>
        <w:fldChar w:fldCharType="end"/>
      </w:r>
      <w:r w:rsidR="006B1C0B" w:rsidRPr="00A22BCA">
        <w:rPr>
          <w:color w:val="auto"/>
        </w:rPr>
        <w:t>. ábra</w:t>
      </w:r>
      <w:r w:rsidRPr="00A22BCA">
        <w:rPr>
          <w:color w:val="auto"/>
        </w:rPr>
        <w:t xml:space="preserve"> Cards.Cards</w:t>
      </w:r>
    </w:p>
    <w:p w14:paraId="1A98FB5F" w14:textId="77777777" w:rsidR="0053286F" w:rsidRDefault="0053286F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A11EEA">
        <w:rPr>
          <w:rFonts w:ascii="Courier New" w:hAnsi="Courier New" w:cs="Courier New"/>
        </w:rPr>
        <w:t>cards</w:t>
      </w:r>
      <w:r>
        <w:rPr>
          <w:rFonts w:asciiTheme="majorHAnsi" w:hAnsiTheme="majorHAnsi" w:cstheme="majorHAnsi"/>
        </w:rPr>
        <w:t xml:space="preserve"> adattagjai:</w:t>
      </w:r>
    </w:p>
    <w:p w14:paraId="0C6D13F8" w14:textId="7364AB41" w:rsidR="0053286F" w:rsidRDefault="0053286F" w:rsidP="007C20C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cardID</w:t>
      </w:r>
      <w:r>
        <w:rPr>
          <w:rFonts w:asciiTheme="majorHAnsi" w:hAnsiTheme="majorHAnsi" w:cstheme="majorHAnsi"/>
        </w:rPr>
        <w:t xml:space="preserve">: integer </w:t>
      </w:r>
      <w:r w:rsidRPr="0053286F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 azonosítója</w:t>
      </w:r>
    </w:p>
    <w:p w14:paraId="7A9F18F2" w14:textId="477A17CF" w:rsidR="0053286F" w:rsidRDefault="0053286F" w:rsidP="007C20C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name</w:t>
      </w:r>
      <w:r>
        <w:rPr>
          <w:rFonts w:asciiTheme="majorHAnsi" w:hAnsiTheme="majorHAnsi" w:cstheme="majorHAnsi"/>
        </w:rPr>
        <w:t xml:space="preserve">: string </w:t>
      </w:r>
      <w:r w:rsidRPr="0053286F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 neve</w:t>
      </w:r>
    </w:p>
    <w:p w14:paraId="30B69BB9" w14:textId="03311F20" w:rsidR="0053286F" w:rsidRDefault="0053286F" w:rsidP="007C20C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strength</w:t>
      </w:r>
      <w:r>
        <w:rPr>
          <w:rFonts w:asciiTheme="majorHAnsi" w:hAnsiTheme="majorHAnsi" w:cstheme="majorHAnsi"/>
        </w:rPr>
        <w:t xml:space="preserve">: integer </w:t>
      </w:r>
      <w:r w:rsidRPr="0053286F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 alap ereje</w:t>
      </w:r>
    </w:p>
    <w:p w14:paraId="216A010E" w14:textId="1B239AB0" w:rsidR="0053286F" w:rsidRDefault="0053286F" w:rsidP="007C20C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picture</w:t>
      </w:r>
      <w:r>
        <w:rPr>
          <w:rFonts w:asciiTheme="majorHAnsi" w:hAnsiTheme="majorHAnsi" w:cstheme="majorHAnsi"/>
        </w:rPr>
        <w:t xml:space="preserve">: string </w:t>
      </w:r>
      <w:r w:rsidRPr="0053286F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 képének a neve</w:t>
      </w:r>
    </w:p>
    <w:p w14:paraId="6F824FCA" w14:textId="66290230" w:rsidR="0053286F" w:rsidRDefault="0053286F" w:rsidP="007C20C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power</w:t>
      </w:r>
      <w:r>
        <w:rPr>
          <w:rFonts w:asciiTheme="majorHAnsi" w:hAnsiTheme="majorHAnsi" w:cstheme="majorHAnsi"/>
        </w:rPr>
        <w:t xml:space="preserve">: integer </w:t>
      </w:r>
      <w:r w:rsidRPr="0053286F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</w:t>
      </w:r>
      <w:r w:rsidR="00A458E0">
        <w:rPr>
          <w:rFonts w:asciiTheme="majorHAnsi" w:hAnsiTheme="majorHAnsi" w:cstheme="majorHAnsi"/>
        </w:rPr>
        <w:t xml:space="preserve"> erejének képessége</w:t>
      </w:r>
    </w:p>
    <w:p w14:paraId="313D054A" w14:textId="2ABF499B" w:rsidR="0053286F" w:rsidRDefault="0053286F" w:rsidP="007C20C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row</w:t>
      </w:r>
      <w:r>
        <w:rPr>
          <w:rFonts w:asciiTheme="majorHAnsi" w:hAnsiTheme="majorHAnsi" w:cstheme="majorHAnsi"/>
        </w:rPr>
        <w:t>: integer</w:t>
      </w:r>
      <w:r w:rsidR="00A458E0">
        <w:rPr>
          <w:rFonts w:asciiTheme="majorHAnsi" w:hAnsiTheme="majorHAnsi" w:cstheme="majorHAnsi"/>
        </w:rPr>
        <w:t xml:space="preserve"> </w:t>
      </w:r>
      <w:r w:rsidR="00A458E0" w:rsidRPr="00A458E0">
        <w:rPr>
          <w:rFonts w:asciiTheme="majorHAnsi" w:hAnsiTheme="majorHAnsi" w:cstheme="majorHAnsi"/>
        </w:rPr>
        <w:sym w:font="Wingdings" w:char="F0E0"/>
      </w:r>
      <w:r w:rsidR="00A458E0">
        <w:rPr>
          <w:rFonts w:asciiTheme="majorHAnsi" w:hAnsiTheme="majorHAnsi" w:cstheme="majorHAnsi"/>
        </w:rPr>
        <w:t xml:space="preserve"> a kártya sorát adja meg, 0 közelharci, 1 távolharci</w:t>
      </w:r>
    </w:p>
    <w:p w14:paraId="1BE53E9F" w14:textId="06593E9A" w:rsidR="0053286F" w:rsidRDefault="0053286F" w:rsidP="007C20C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ability</w:t>
      </w:r>
      <w:r>
        <w:rPr>
          <w:rFonts w:asciiTheme="majorHAnsi" w:hAnsiTheme="majorHAnsi" w:cstheme="majorHAnsi"/>
        </w:rPr>
        <w:t>: string</w:t>
      </w:r>
      <w:r w:rsidR="00A458E0">
        <w:rPr>
          <w:rFonts w:asciiTheme="majorHAnsi" w:hAnsiTheme="majorHAnsi" w:cstheme="majorHAnsi"/>
        </w:rPr>
        <w:t xml:space="preserve"> </w:t>
      </w:r>
      <w:r w:rsidR="00A458E0" w:rsidRPr="00A458E0">
        <w:rPr>
          <w:rFonts w:asciiTheme="majorHAnsi" w:hAnsiTheme="majorHAnsi" w:cstheme="majorHAnsi"/>
        </w:rPr>
        <w:sym w:font="Wingdings" w:char="F0E0"/>
      </w:r>
      <w:r w:rsidR="00A458E0">
        <w:rPr>
          <w:rFonts w:asciiTheme="majorHAnsi" w:hAnsiTheme="majorHAnsi" w:cstheme="majorHAnsi"/>
        </w:rPr>
        <w:t xml:space="preserve"> nem kötelező, a speciális képességet adja meg</w:t>
      </w:r>
    </w:p>
    <w:p w14:paraId="63F1A660" w14:textId="77777777" w:rsidR="00466FDE" w:rsidRDefault="00466FDE" w:rsidP="007C20C4">
      <w:pPr>
        <w:spacing w:line="360" w:lineRule="auto"/>
        <w:jc w:val="both"/>
        <w:rPr>
          <w:rFonts w:ascii="Courier New" w:hAnsi="Courier New" w:cs="Courier New"/>
        </w:rPr>
      </w:pPr>
    </w:p>
    <w:p w14:paraId="28C34495" w14:textId="5EB86B1A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A11EEA">
        <w:rPr>
          <w:rFonts w:ascii="Courier New" w:hAnsi="Courier New" w:cs="Courier New"/>
        </w:rPr>
        <w:t>Deck</w:t>
      </w:r>
      <w:r>
        <w:rPr>
          <w:rFonts w:asciiTheme="majorHAnsi" w:hAnsiTheme="majorHAnsi" w:cstheme="majorHAnsi"/>
        </w:rPr>
        <w:t>:</w:t>
      </w:r>
    </w:p>
    <w:p w14:paraId="204B600D" w14:textId="3CE24D92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A játékos paklijának kártyáit tárolja.</w:t>
      </w:r>
    </w:p>
    <w:p w14:paraId="0B0EB3D8" w14:textId="613037CC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466FDE">
        <w:rPr>
          <w:rFonts w:ascii="Courier New" w:hAnsi="Courier New" w:cs="Courier New"/>
        </w:rPr>
        <w:t>deck</w:t>
      </w:r>
      <w:r>
        <w:rPr>
          <w:rFonts w:asciiTheme="majorHAnsi" w:hAnsiTheme="majorHAnsi" w:cstheme="majorHAnsi"/>
        </w:rPr>
        <w:t xml:space="preserve"> adattagjai:</w:t>
      </w:r>
    </w:p>
    <w:p w14:paraId="5C47F767" w14:textId="3BA7A9E5" w:rsidR="00A458E0" w:rsidRDefault="00A458E0" w:rsidP="007C20C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Theme="majorHAnsi" w:hAnsiTheme="majorHAnsi" w:cstheme="majorHAnsi"/>
        </w:rPr>
      </w:pPr>
      <w:r w:rsidRPr="00466FDE">
        <w:rPr>
          <w:rFonts w:ascii="Courier New" w:hAnsi="Courier New" w:cs="Courier New"/>
        </w:rPr>
        <w:t>playerName</w:t>
      </w:r>
      <w:r>
        <w:rPr>
          <w:rFonts w:asciiTheme="majorHAnsi" w:hAnsiTheme="majorHAnsi" w:cstheme="majorHAnsi"/>
        </w:rPr>
        <w:t xml:space="preserve">: string </w:t>
      </w:r>
      <w:r w:rsidRPr="00A458E0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játékos neve, akihez tartozik</w:t>
      </w:r>
    </w:p>
    <w:p w14:paraId="754188F1" w14:textId="6E0AFCF1" w:rsidR="00A458E0" w:rsidRDefault="00A458E0" w:rsidP="007C20C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Theme="majorHAnsi" w:hAnsiTheme="majorHAnsi" w:cstheme="majorHAnsi"/>
        </w:rPr>
      </w:pPr>
      <w:r w:rsidRPr="00466FDE">
        <w:rPr>
          <w:rFonts w:ascii="Courier New" w:hAnsi="Courier New" w:cs="Courier New"/>
        </w:rPr>
        <w:t>id</w:t>
      </w:r>
      <w:r>
        <w:rPr>
          <w:rFonts w:asciiTheme="majorHAnsi" w:hAnsiTheme="majorHAnsi" w:cstheme="majorHAnsi"/>
        </w:rPr>
        <w:t xml:space="preserve">: integer </w:t>
      </w:r>
      <w:r w:rsidRPr="00A458E0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azonosító</w:t>
      </w:r>
    </w:p>
    <w:p w14:paraId="3696923A" w14:textId="12C45017" w:rsidR="00A458E0" w:rsidRDefault="00A458E0" w:rsidP="007C20C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Theme="majorHAnsi" w:hAnsiTheme="majorHAnsi" w:cstheme="majorHAnsi"/>
        </w:rPr>
      </w:pPr>
      <w:r w:rsidRPr="00466FDE">
        <w:rPr>
          <w:rFonts w:ascii="Courier New" w:hAnsi="Courier New" w:cs="Courier New"/>
        </w:rPr>
        <w:t>cardID</w:t>
      </w:r>
      <w:r>
        <w:rPr>
          <w:rFonts w:asciiTheme="majorHAnsi" w:hAnsiTheme="majorHAnsi" w:cstheme="majorHAnsi"/>
        </w:rPr>
        <w:t xml:space="preserve">: integer </w:t>
      </w:r>
      <w:r w:rsidRPr="00A458E0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 azonosítója</w:t>
      </w:r>
    </w:p>
    <w:p w14:paraId="384B5764" w14:textId="3677DD92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466FDE">
        <w:rPr>
          <w:rFonts w:ascii="Courier New" w:hAnsi="Courier New" w:cs="Courier New"/>
        </w:rPr>
        <w:t>MyCards</w:t>
      </w:r>
      <w:r>
        <w:rPr>
          <w:rFonts w:asciiTheme="majorHAnsi" w:hAnsiTheme="majorHAnsi" w:cstheme="majorHAnsi"/>
        </w:rPr>
        <w:t>:</w:t>
      </w:r>
    </w:p>
    <w:p w14:paraId="3D645D9D" w14:textId="2CBC8B5C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 játékos pakliján kívüli kártyáit tárolja.</w:t>
      </w:r>
    </w:p>
    <w:p w14:paraId="4E68120C" w14:textId="03369F16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466FDE">
        <w:rPr>
          <w:rFonts w:ascii="Courier New" w:hAnsi="Courier New" w:cs="Courier New"/>
        </w:rPr>
        <w:t>myCards</w:t>
      </w:r>
      <w:r>
        <w:rPr>
          <w:rFonts w:asciiTheme="majorHAnsi" w:hAnsiTheme="majorHAnsi" w:cstheme="majorHAnsi"/>
        </w:rPr>
        <w:t xml:space="preserve"> adattagjai:</w:t>
      </w:r>
    </w:p>
    <w:p w14:paraId="0989312D" w14:textId="77777777" w:rsidR="00A458E0" w:rsidRDefault="00A458E0" w:rsidP="007C20C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Theme="majorHAnsi" w:hAnsiTheme="majorHAnsi" w:cstheme="majorHAnsi"/>
        </w:rPr>
      </w:pPr>
      <w:r w:rsidRPr="00466FDE">
        <w:rPr>
          <w:rFonts w:ascii="Courier New" w:hAnsi="Courier New" w:cs="Courier New"/>
        </w:rPr>
        <w:t>playerName</w:t>
      </w:r>
      <w:r>
        <w:rPr>
          <w:rFonts w:asciiTheme="majorHAnsi" w:hAnsiTheme="majorHAnsi" w:cstheme="majorHAnsi"/>
        </w:rPr>
        <w:t xml:space="preserve">: string </w:t>
      </w:r>
      <w:r w:rsidRPr="00A458E0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játékos neve, akihez tartozik</w:t>
      </w:r>
    </w:p>
    <w:p w14:paraId="6F304484" w14:textId="77777777" w:rsidR="00A458E0" w:rsidRDefault="00A458E0" w:rsidP="007C20C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Theme="majorHAnsi" w:hAnsiTheme="majorHAnsi" w:cstheme="majorHAnsi"/>
        </w:rPr>
      </w:pPr>
      <w:r w:rsidRPr="00466FDE">
        <w:rPr>
          <w:rFonts w:ascii="Courier New" w:hAnsi="Courier New" w:cs="Courier New"/>
        </w:rPr>
        <w:t>id</w:t>
      </w:r>
      <w:r>
        <w:rPr>
          <w:rFonts w:asciiTheme="majorHAnsi" w:hAnsiTheme="majorHAnsi" w:cstheme="majorHAnsi"/>
        </w:rPr>
        <w:t xml:space="preserve">: integer </w:t>
      </w:r>
      <w:r w:rsidRPr="00A458E0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azonosító</w:t>
      </w:r>
    </w:p>
    <w:p w14:paraId="29C16C7F" w14:textId="77777777" w:rsidR="00A458E0" w:rsidRPr="00A458E0" w:rsidRDefault="00A458E0" w:rsidP="007C20C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Theme="majorHAnsi" w:hAnsiTheme="majorHAnsi" w:cstheme="majorHAnsi"/>
        </w:rPr>
      </w:pPr>
      <w:r w:rsidRPr="00466FDE">
        <w:rPr>
          <w:rFonts w:ascii="Courier New" w:hAnsi="Courier New" w:cs="Courier New"/>
        </w:rPr>
        <w:t>cardID</w:t>
      </w:r>
      <w:r>
        <w:rPr>
          <w:rFonts w:asciiTheme="majorHAnsi" w:hAnsiTheme="majorHAnsi" w:cstheme="majorHAnsi"/>
        </w:rPr>
        <w:t xml:space="preserve">: integer </w:t>
      </w:r>
      <w:r w:rsidRPr="00A458E0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 azonosítója</w:t>
      </w:r>
    </w:p>
    <w:p w14:paraId="7CF0A7FA" w14:textId="6181D11D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</w:p>
    <w:p w14:paraId="4C403DFC" w14:textId="6A011605" w:rsidR="00A458E0" w:rsidRDefault="00A458E0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466FDE">
        <w:rPr>
          <w:rFonts w:ascii="Courier New" w:hAnsi="Courier New" w:cs="Courier New"/>
        </w:rPr>
        <w:t>statistics</w:t>
      </w:r>
      <w:r w:rsidR="00466FDE">
        <w:rPr>
          <w:rFonts w:ascii="Courier New" w:hAnsi="Courier New" w:cs="Courier New"/>
        </w:rPr>
        <w:t xml:space="preserve"> (</w:t>
      </w:r>
      <w:r w:rsidR="00A22BCA">
        <w:rPr>
          <w:rFonts w:ascii="Courier New" w:hAnsi="Courier New" w:cs="Courier New"/>
          <w:i/>
        </w:rPr>
        <w:t>22</w:t>
      </w:r>
      <w:r w:rsidR="00466FDE" w:rsidRPr="00466FDE">
        <w:rPr>
          <w:rFonts w:ascii="Courier New" w:hAnsi="Courier New" w:cs="Courier New"/>
          <w:i/>
        </w:rPr>
        <w:t>. ábra</w:t>
      </w:r>
      <w:r w:rsidR="00466FDE">
        <w:rPr>
          <w:rFonts w:ascii="Courier New" w:hAnsi="Courier New" w:cs="Courier New"/>
        </w:rPr>
        <w:t>)</w:t>
      </w:r>
      <w:r>
        <w:rPr>
          <w:rFonts w:asciiTheme="majorHAnsi" w:hAnsiTheme="majorHAnsi" w:cstheme="majorHAnsi"/>
        </w:rPr>
        <w:t xml:space="preserve"> adatbázis </w:t>
      </w:r>
      <w:r w:rsidR="00586806">
        <w:rPr>
          <w:rFonts w:asciiTheme="majorHAnsi" w:hAnsiTheme="majorHAnsi" w:cstheme="majorHAnsi"/>
        </w:rPr>
        <w:t xml:space="preserve">a </w:t>
      </w:r>
      <w:r w:rsidR="00586806" w:rsidRPr="00466FDE">
        <w:rPr>
          <w:rFonts w:ascii="Courier New" w:hAnsi="Courier New" w:cs="Courier New"/>
        </w:rPr>
        <w:t>Stats</w:t>
      </w:r>
      <w:r w:rsidR="00586806">
        <w:rPr>
          <w:rFonts w:asciiTheme="majorHAnsi" w:hAnsiTheme="majorHAnsi" w:cstheme="majorHAnsi"/>
        </w:rPr>
        <w:t xml:space="preserve"> osztályon keresztül érhető el. Ez a speciális kártyákkal kapcsolatos statisztikákat tartalmaz, az </w:t>
      </w:r>
      <w:r w:rsidR="00586806" w:rsidRPr="00466FDE">
        <w:rPr>
          <w:rFonts w:ascii="Courier New" w:hAnsi="Courier New" w:cs="Courier New"/>
        </w:rPr>
        <w:t>AIPlayer</w:t>
      </w:r>
      <w:r w:rsidR="00586806">
        <w:rPr>
          <w:rFonts w:asciiTheme="majorHAnsi" w:hAnsiTheme="majorHAnsi" w:cstheme="majorHAnsi"/>
        </w:rPr>
        <w:t xml:space="preserve"> ennek a segítségével választ a kártyák közül, a nehéz játékmódban.</w:t>
      </w:r>
    </w:p>
    <w:p w14:paraId="6488F3DB" w14:textId="77777777" w:rsidR="00ED573E" w:rsidRDefault="00B14157" w:rsidP="007C20C4">
      <w:pPr>
        <w:keepNext/>
        <w:spacing w:line="360" w:lineRule="auto"/>
        <w:jc w:val="both"/>
      </w:pPr>
      <w:r>
        <w:rPr>
          <w:noProof/>
          <w:lang w:eastAsia="hu-HU"/>
        </w:rPr>
        <w:drawing>
          <wp:inline distT="0" distB="0" distL="0" distR="0" wp14:anchorId="15A1B845" wp14:editId="35807904">
            <wp:extent cx="5399405" cy="1848485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32CA" w14:textId="222D0E5D" w:rsidR="00A22BCA" w:rsidRDefault="00ED573E" w:rsidP="00A22BCA">
      <w:pPr>
        <w:pStyle w:val="Caption"/>
        <w:spacing w:line="360" w:lineRule="auto"/>
        <w:jc w:val="both"/>
        <w:rPr>
          <w:color w:val="auto"/>
        </w:rPr>
      </w:pPr>
      <w:r w:rsidRPr="00A22BCA">
        <w:rPr>
          <w:rFonts w:asciiTheme="majorHAnsi" w:hAnsiTheme="majorHAnsi" w:cstheme="majorHAnsi"/>
          <w:color w:val="auto"/>
        </w:rPr>
        <w:fldChar w:fldCharType="begin"/>
      </w:r>
      <w:r w:rsidRPr="00A22BCA">
        <w:rPr>
          <w:rFonts w:asciiTheme="majorHAnsi" w:hAnsiTheme="majorHAnsi" w:cstheme="majorHAnsi"/>
          <w:color w:val="auto"/>
        </w:rPr>
        <w:instrText xml:space="preserve"> SEQ ábra \* ARABIC </w:instrText>
      </w:r>
      <w:r w:rsidRPr="00A22BCA">
        <w:rPr>
          <w:rFonts w:asciiTheme="majorHAnsi" w:hAnsiTheme="majorHAnsi" w:cstheme="majorHAnsi"/>
          <w:color w:val="auto"/>
        </w:rPr>
        <w:fldChar w:fldCharType="separate"/>
      </w:r>
      <w:r w:rsidR="00EC1E51">
        <w:rPr>
          <w:rFonts w:asciiTheme="majorHAnsi" w:hAnsiTheme="majorHAnsi" w:cstheme="majorHAnsi"/>
          <w:noProof/>
          <w:color w:val="auto"/>
        </w:rPr>
        <w:t>22</w:t>
      </w:r>
      <w:r w:rsidRPr="00A22BCA">
        <w:rPr>
          <w:rFonts w:asciiTheme="majorHAnsi" w:hAnsiTheme="majorHAnsi" w:cstheme="majorHAnsi"/>
          <w:color w:val="auto"/>
        </w:rPr>
        <w:fldChar w:fldCharType="end"/>
      </w:r>
      <w:r w:rsidR="00466FDE" w:rsidRPr="00A22BCA">
        <w:rPr>
          <w:color w:val="auto"/>
        </w:rPr>
        <w:t>. ábra</w:t>
      </w:r>
      <w:r w:rsidRPr="00A22BCA">
        <w:rPr>
          <w:color w:val="auto"/>
        </w:rPr>
        <w:t xml:space="preserve"> Statistics.Stats</w:t>
      </w:r>
    </w:p>
    <w:p w14:paraId="358CCD45" w14:textId="77777777" w:rsidR="00A22BCA" w:rsidRDefault="00A22BCA">
      <w:pPr>
        <w:rPr>
          <w:i/>
          <w:iCs/>
          <w:sz w:val="18"/>
          <w:szCs w:val="18"/>
        </w:rPr>
      </w:pPr>
      <w:r>
        <w:br w:type="page"/>
      </w:r>
    </w:p>
    <w:p w14:paraId="0CA7F34A" w14:textId="77777777" w:rsidR="00296F7E" w:rsidRPr="00A22BCA" w:rsidRDefault="00296F7E" w:rsidP="00A22BCA">
      <w:pPr>
        <w:pStyle w:val="Caption"/>
        <w:spacing w:line="360" w:lineRule="auto"/>
        <w:jc w:val="both"/>
        <w:rPr>
          <w:color w:val="auto"/>
        </w:rPr>
      </w:pPr>
    </w:p>
    <w:p w14:paraId="165C1910" w14:textId="4B886ECB" w:rsidR="00586806" w:rsidRDefault="00586806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296F7E">
        <w:rPr>
          <w:rFonts w:ascii="Courier New" w:hAnsi="Courier New" w:cs="Courier New"/>
        </w:rPr>
        <w:t>statistics</w:t>
      </w:r>
      <w:r>
        <w:rPr>
          <w:rFonts w:asciiTheme="majorHAnsi" w:hAnsiTheme="majorHAnsi" w:cstheme="majorHAnsi"/>
        </w:rPr>
        <w:t xml:space="preserve"> adattagjai:</w:t>
      </w:r>
    </w:p>
    <w:p w14:paraId="4C0F34C4" w14:textId="376E2B72" w:rsidR="00586806" w:rsidRDefault="00586806" w:rsidP="007C20C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Theme="majorHAnsi" w:hAnsiTheme="majorHAnsi" w:cstheme="majorHAnsi"/>
        </w:rPr>
      </w:pPr>
      <w:r w:rsidRPr="00296F7E">
        <w:rPr>
          <w:rFonts w:ascii="Courier New" w:hAnsi="Courier New" w:cs="Courier New"/>
        </w:rPr>
        <w:t>name</w:t>
      </w:r>
      <w:r>
        <w:rPr>
          <w:rFonts w:asciiTheme="majorHAnsi" w:hAnsiTheme="majorHAnsi" w:cstheme="majorHAnsi"/>
        </w:rPr>
        <w:t xml:space="preserve">: string </w:t>
      </w:r>
      <w:r w:rsidRPr="00586806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kártya neve</w:t>
      </w:r>
    </w:p>
    <w:p w14:paraId="18857FDF" w14:textId="6DB0056F" w:rsidR="00586806" w:rsidRDefault="00586806" w:rsidP="007C20C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Theme="majorHAnsi" w:hAnsiTheme="majorHAnsi" w:cstheme="majorHAnsi"/>
        </w:rPr>
      </w:pPr>
      <w:r w:rsidRPr="00296F7E">
        <w:rPr>
          <w:rFonts w:ascii="Courier New" w:hAnsi="Courier New" w:cs="Courier New"/>
        </w:rPr>
        <w:t>average</w:t>
      </w:r>
      <w:r>
        <w:rPr>
          <w:rFonts w:asciiTheme="majorHAnsi" w:hAnsiTheme="majorHAnsi" w:cstheme="majorHAnsi"/>
        </w:rPr>
        <w:t xml:space="preserve">: float </w:t>
      </w:r>
      <w:r w:rsidRPr="00586806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az átlag milyen plusz előnyre tett szert vele a játékos</w:t>
      </w:r>
    </w:p>
    <w:p w14:paraId="14CD67C4" w14:textId="32700E0F" w:rsidR="00586806" w:rsidRDefault="00586806" w:rsidP="007C20C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Theme="majorHAnsi" w:hAnsiTheme="majorHAnsi" w:cstheme="majorHAnsi"/>
        </w:rPr>
      </w:pPr>
      <w:r w:rsidRPr="00296F7E">
        <w:rPr>
          <w:rFonts w:ascii="Courier New" w:hAnsi="Courier New" w:cs="Courier New"/>
        </w:rPr>
        <w:t>max</w:t>
      </w:r>
      <w:r>
        <w:rPr>
          <w:rFonts w:asciiTheme="majorHAnsi" w:hAnsiTheme="majorHAnsi" w:cstheme="majorHAnsi"/>
        </w:rPr>
        <w:t xml:space="preserve">: integer </w:t>
      </w:r>
      <w:r w:rsidRPr="00586806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vele szerzett eddigi legnagyobb előny</w:t>
      </w:r>
    </w:p>
    <w:p w14:paraId="0FD82B3F" w14:textId="1A3BAFFB" w:rsidR="00586806" w:rsidRDefault="00586806" w:rsidP="007C20C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Theme="majorHAnsi" w:hAnsiTheme="majorHAnsi" w:cstheme="majorHAnsi"/>
        </w:rPr>
      </w:pPr>
      <w:r w:rsidRPr="00296F7E">
        <w:rPr>
          <w:rFonts w:ascii="Courier New" w:hAnsi="Courier New" w:cs="Courier New"/>
        </w:rPr>
        <w:t>min</w:t>
      </w:r>
      <w:r>
        <w:rPr>
          <w:rFonts w:asciiTheme="majorHAnsi" w:hAnsiTheme="majorHAnsi" w:cstheme="majorHAnsi"/>
        </w:rPr>
        <w:t xml:space="preserve">: integer </w:t>
      </w:r>
      <w:r w:rsidRPr="00586806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vele szerzett eddigi legkisebb előny</w:t>
      </w:r>
    </w:p>
    <w:p w14:paraId="7EDAEEBF" w14:textId="08C995C4" w:rsidR="00586806" w:rsidRDefault="00586806" w:rsidP="007C20C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Theme="majorHAnsi" w:hAnsiTheme="majorHAnsi" w:cstheme="majorHAnsi"/>
        </w:rPr>
      </w:pPr>
      <w:r w:rsidRPr="00296F7E">
        <w:rPr>
          <w:rFonts w:ascii="Courier New" w:hAnsi="Courier New" w:cs="Courier New"/>
        </w:rPr>
        <w:t>samples</w:t>
      </w:r>
      <w:r>
        <w:rPr>
          <w:rFonts w:asciiTheme="majorHAnsi" w:hAnsiTheme="majorHAnsi" w:cstheme="majorHAnsi"/>
        </w:rPr>
        <w:t xml:space="preserve">: integer </w:t>
      </w:r>
      <w:r w:rsidRPr="00586806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eddig hány mintát tárolunk</w:t>
      </w:r>
    </w:p>
    <w:p w14:paraId="38833ED8" w14:textId="0A80EE08" w:rsidR="00586806" w:rsidRDefault="00586806" w:rsidP="007C20C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Theme="majorHAnsi" w:hAnsiTheme="majorHAnsi" w:cstheme="majorHAnsi"/>
        </w:rPr>
      </w:pPr>
      <w:r w:rsidRPr="00296F7E">
        <w:rPr>
          <w:rFonts w:ascii="Courier New" w:hAnsi="Courier New" w:cs="Courier New"/>
        </w:rPr>
        <w:t>mult</w:t>
      </w:r>
      <w:r>
        <w:rPr>
          <w:rFonts w:asciiTheme="majorHAnsi" w:hAnsiTheme="majorHAnsi" w:cstheme="majorHAnsi"/>
        </w:rPr>
        <w:t xml:space="preserve">: float </w:t>
      </w:r>
      <w:r w:rsidRPr="00586806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az adatokra illesztett függvény szorzója</w:t>
      </w:r>
    </w:p>
    <w:p w14:paraId="0F385DCF" w14:textId="1FA2E3F2" w:rsidR="00586806" w:rsidRDefault="00586806" w:rsidP="007C20C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Theme="majorHAnsi" w:hAnsiTheme="majorHAnsi" w:cstheme="majorHAnsi"/>
        </w:rPr>
      </w:pPr>
      <w:r w:rsidRPr="00296F7E">
        <w:rPr>
          <w:rFonts w:ascii="Courier New" w:hAnsi="Courier New" w:cs="Courier New"/>
        </w:rPr>
        <w:t>exp</w:t>
      </w:r>
      <w:r>
        <w:rPr>
          <w:rFonts w:asciiTheme="majorHAnsi" w:hAnsiTheme="majorHAnsi" w:cstheme="majorHAnsi"/>
        </w:rPr>
        <w:t xml:space="preserve">: float </w:t>
      </w:r>
      <w:r w:rsidRPr="00586806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az adatokra illesztett függvény paramétere</w:t>
      </w:r>
    </w:p>
    <w:p w14:paraId="470F8312" w14:textId="39E2740D" w:rsidR="00BC7812" w:rsidRPr="00BC7812" w:rsidRDefault="00BC7812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Egy statisztikát a kártyanév alapján kérhetünk le, ez egy </w:t>
      </w:r>
      <w:r w:rsidRPr="00296F7E">
        <w:rPr>
          <w:rFonts w:ascii="Courier New" w:hAnsi="Courier New" w:cs="Courier New"/>
        </w:rPr>
        <w:t>Stat</w:t>
      </w:r>
      <w:r w:rsidR="00296F7E">
        <w:rPr>
          <w:rFonts w:asciiTheme="majorHAnsi" w:hAnsiTheme="majorHAnsi" w:cstheme="majorHAnsi"/>
        </w:rPr>
        <w:t xml:space="preserve"> (</w:t>
      </w:r>
      <w:r w:rsidR="00A22BCA">
        <w:rPr>
          <w:rFonts w:asciiTheme="majorHAnsi" w:hAnsiTheme="majorHAnsi" w:cstheme="majorHAnsi"/>
          <w:i/>
        </w:rPr>
        <w:t>23</w:t>
      </w:r>
      <w:r w:rsidR="00296F7E">
        <w:rPr>
          <w:rFonts w:asciiTheme="majorHAnsi" w:hAnsiTheme="majorHAnsi" w:cstheme="majorHAnsi"/>
          <w:i/>
        </w:rPr>
        <w:t>.ábra</w:t>
      </w:r>
      <w:r w:rsidR="00296F7E">
        <w:rPr>
          <w:rFonts w:asciiTheme="majorHAnsi" w:hAnsiTheme="majorHAnsi" w:cstheme="majorHAnsi"/>
        </w:rPr>
        <w:t>)</w:t>
      </w:r>
      <w:r>
        <w:rPr>
          <w:rFonts w:asciiTheme="majorHAnsi" w:hAnsiTheme="majorHAnsi" w:cstheme="majorHAnsi"/>
        </w:rPr>
        <w:t xml:space="preserve"> típusú elemet ad vissza.</w:t>
      </w:r>
    </w:p>
    <w:p w14:paraId="7274F7A3" w14:textId="77777777" w:rsidR="00BC7812" w:rsidRDefault="00BC7812" w:rsidP="007C20C4">
      <w:pPr>
        <w:keepNext/>
        <w:spacing w:line="360" w:lineRule="auto"/>
        <w:jc w:val="both"/>
      </w:pPr>
      <w:r>
        <w:rPr>
          <w:noProof/>
          <w:lang w:eastAsia="hu-HU"/>
        </w:rPr>
        <w:drawing>
          <wp:inline distT="0" distB="0" distL="0" distR="0" wp14:anchorId="3AFF5C90" wp14:editId="1CAF69B8">
            <wp:extent cx="4448175" cy="2667699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12477"/>
                    <a:stretch/>
                  </pic:blipFill>
                  <pic:spPr bwMode="auto">
                    <a:xfrm>
                      <a:off x="0" y="0"/>
                      <a:ext cx="4448175" cy="2667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959F2" w14:textId="119E733E" w:rsidR="00586806" w:rsidRPr="00A22BCA" w:rsidRDefault="00BC7812" w:rsidP="007C20C4">
      <w:pPr>
        <w:pStyle w:val="Caption"/>
        <w:spacing w:line="360" w:lineRule="auto"/>
        <w:jc w:val="both"/>
        <w:rPr>
          <w:rFonts w:asciiTheme="majorHAnsi" w:hAnsiTheme="majorHAnsi" w:cstheme="majorHAnsi"/>
          <w:color w:val="auto"/>
        </w:rPr>
      </w:pPr>
      <w:r w:rsidRPr="00A22BCA">
        <w:rPr>
          <w:rFonts w:asciiTheme="majorHAnsi" w:hAnsiTheme="majorHAnsi" w:cstheme="majorHAnsi"/>
          <w:color w:val="auto"/>
        </w:rPr>
        <w:fldChar w:fldCharType="begin"/>
      </w:r>
      <w:r w:rsidRPr="00A22BCA">
        <w:rPr>
          <w:rFonts w:asciiTheme="majorHAnsi" w:hAnsiTheme="majorHAnsi" w:cstheme="majorHAnsi"/>
          <w:color w:val="auto"/>
        </w:rPr>
        <w:instrText xml:space="preserve"> SEQ ábra \* ARABIC </w:instrText>
      </w:r>
      <w:r w:rsidRPr="00A22BCA">
        <w:rPr>
          <w:rFonts w:asciiTheme="majorHAnsi" w:hAnsiTheme="majorHAnsi" w:cstheme="majorHAnsi"/>
          <w:color w:val="auto"/>
        </w:rPr>
        <w:fldChar w:fldCharType="separate"/>
      </w:r>
      <w:r w:rsidR="00EC1E51">
        <w:rPr>
          <w:rFonts w:asciiTheme="majorHAnsi" w:hAnsiTheme="majorHAnsi" w:cstheme="majorHAnsi"/>
          <w:noProof/>
          <w:color w:val="auto"/>
        </w:rPr>
        <w:t>23</w:t>
      </w:r>
      <w:r w:rsidRPr="00A22BCA">
        <w:rPr>
          <w:rFonts w:asciiTheme="majorHAnsi" w:hAnsiTheme="majorHAnsi" w:cstheme="majorHAnsi"/>
          <w:color w:val="auto"/>
        </w:rPr>
        <w:fldChar w:fldCharType="end"/>
      </w:r>
      <w:r w:rsidR="0007191D" w:rsidRPr="00A22BCA">
        <w:rPr>
          <w:color w:val="auto"/>
        </w:rPr>
        <w:t>. ábra</w:t>
      </w:r>
      <w:r w:rsidRPr="00A22BCA">
        <w:rPr>
          <w:color w:val="auto"/>
        </w:rPr>
        <w:t xml:space="preserve"> Statistics.Stat</w:t>
      </w:r>
    </w:p>
    <w:p w14:paraId="27BED393" w14:textId="3450E579" w:rsidR="00BC7812" w:rsidRDefault="001C724D" w:rsidP="007C20C4">
      <w:pPr>
        <w:keepNext/>
        <w:spacing w:line="360" w:lineRule="auto"/>
        <w:jc w:val="both"/>
      </w:pPr>
      <w:r>
        <w:rPr>
          <w:rFonts w:asciiTheme="majorHAnsi" w:hAnsiTheme="majorHAnsi" w:cstheme="majorHAnsi"/>
        </w:rPr>
        <w:lastRenderedPageBreak/>
        <w:t xml:space="preserve">A </w:t>
      </w:r>
      <w:r w:rsidRPr="0007191D">
        <w:rPr>
          <w:rFonts w:ascii="Courier New" w:hAnsi="Courier New" w:cs="Courier New"/>
        </w:rPr>
        <w:t>saves</w:t>
      </w:r>
      <w:r w:rsidR="0007191D">
        <w:rPr>
          <w:rFonts w:ascii="Courier New" w:hAnsi="Courier New" w:cs="Courier New"/>
        </w:rPr>
        <w:t xml:space="preserve"> (</w:t>
      </w:r>
      <w:r w:rsidR="00A22BCA">
        <w:rPr>
          <w:rFonts w:ascii="Courier New" w:hAnsi="Courier New" w:cs="Courier New"/>
          <w:i/>
        </w:rPr>
        <w:t>24</w:t>
      </w:r>
      <w:r w:rsidR="0007191D">
        <w:rPr>
          <w:rFonts w:ascii="Courier New" w:hAnsi="Courier New" w:cs="Courier New"/>
          <w:i/>
        </w:rPr>
        <w:t>. ábra</w:t>
      </w:r>
      <w:r w:rsidR="0007191D">
        <w:rPr>
          <w:rFonts w:ascii="Courier New" w:hAnsi="Courier New" w:cs="Courier New"/>
        </w:rPr>
        <w:t>)</w:t>
      </w:r>
      <w:r>
        <w:rPr>
          <w:rFonts w:asciiTheme="majorHAnsi" w:hAnsiTheme="majorHAnsi" w:cstheme="majorHAnsi"/>
        </w:rPr>
        <w:t xml:space="preserve"> adatbázis az egyjátékos játékmód mentéseit kezeli.</w:t>
      </w:r>
      <w:r w:rsidR="005C7A17" w:rsidRPr="005C7A17">
        <w:rPr>
          <w:noProof/>
        </w:rPr>
        <w:t xml:space="preserve"> </w:t>
      </w:r>
      <w:r w:rsidR="005C7A17">
        <w:rPr>
          <w:noProof/>
          <w:lang w:eastAsia="hu-HU"/>
        </w:rPr>
        <w:drawing>
          <wp:inline distT="0" distB="0" distL="0" distR="0" wp14:anchorId="5C3B6F6F" wp14:editId="10777477">
            <wp:extent cx="2251610" cy="2005533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03810" cy="205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96F9" w14:textId="7F220E1C" w:rsidR="005C7A17" w:rsidRPr="00A22BCA" w:rsidRDefault="00BC7812" w:rsidP="007C20C4">
      <w:pPr>
        <w:pStyle w:val="Caption"/>
        <w:spacing w:line="360" w:lineRule="auto"/>
        <w:jc w:val="both"/>
        <w:rPr>
          <w:rFonts w:asciiTheme="majorHAnsi" w:hAnsiTheme="majorHAnsi" w:cstheme="majorHAnsi"/>
          <w:color w:val="auto"/>
        </w:rPr>
      </w:pPr>
      <w:r w:rsidRPr="00A22BCA">
        <w:rPr>
          <w:rFonts w:asciiTheme="majorHAnsi" w:hAnsiTheme="majorHAnsi" w:cstheme="majorHAnsi"/>
          <w:color w:val="auto"/>
        </w:rPr>
        <w:fldChar w:fldCharType="begin"/>
      </w:r>
      <w:r w:rsidRPr="00A22BCA">
        <w:rPr>
          <w:rFonts w:asciiTheme="majorHAnsi" w:hAnsiTheme="majorHAnsi" w:cstheme="majorHAnsi"/>
          <w:color w:val="auto"/>
        </w:rPr>
        <w:instrText xml:space="preserve"> SEQ ábra \* ARABIC </w:instrText>
      </w:r>
      <w:r w:rsidRPr="00A22BCA">
        <w:rPr>
          <w:rFonts w:asciiTheme="majorHAnsi" w:hAnsiTheme="majorHAnsi" w:cstheme="majorHAnsi"/>
          <w:color w:val="auto"/>
        </w:rPr>
        <w:fldChar w:fldCharType="separate"/>
      </w:r>
      <w:r w:rsidR="00EC1E51">
        <w:rPr>
          <w:rFonts w:asciiTheme="majorHAnsi" w:hAnsiTheme="majorHAnsi" w:cstheme="majorHAnsi"/>
          <w:noProof/>
          <w:color w:val="auto"/>
        </w:rPr>
        <w:t>24</w:t>
      </w:r>
      <w:r w:rsidRPr="00A22BCA">
        <w:rPr>
          <w:rFonts w:asciiTheme="majorHAnsi" w:hAnsiTheme="majorHAnsi" w:cstheme="majorHAnsi"/>
          <w:color w:val="auto"/>
        </w:rPr>
        <w:fldChar w:fldCharType="end"/>
      </w:r>
      <w:r w:rsidRPr="00A22BCA">
        <w:rPr>
          <w:color w:val="auto"/>
        </w:rPr>
        <w:t>. ábra 3.6 Logic.Save</w:t>
      </w:r>
    </w:p>
    <w:p w14:paraId="5B1EA0F1" w14:textId="559EFEE5" w:rsidR="001C724D" w:rsidRDefault="001C724D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07191D">
        <w:rPr>
          <w:rFonts w:ascii="Courier New" w:hAnsi="Courier New" w:cs="Courier New"/>
        </w:rPr>
        <w:t>saves</w:t>
      </w:r>
      <w:r>
        <w:rPr>
          <w:rFonts w:asciiTheme="majorHAnsi" w:hAnsiTheme="majorHAnsi" w:cstheme="majorHAnsi"/>
        </w:rPr>
        <w:t xml:space="preserve"> adattagjai:</w:t>
      </w:r>
    </w:p>
    <w:p w14:paraId="4FA5766D" w14:textId="4525CFA2" w:rsidR="001C724D" w:rsidRDefault="001C724D" w:rsidP="007C20C4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Theme="majorHAnsi" w:hAnsiTheme="majorHAnsi" w:cstheme="majorHAnsi"/>
        </w:rPr>
      </w:pPr>
      <w:r w:rsidRPr="0007191D">
        <w:rPr>
          <w:rFonts w:ascii="Courier New" w:hAnsi="Courier New" w:cs="Courier New"/>
        </w:rPr>
        <w:t>name</w:t>
      </w:r>
      <w:r>
        <w:rPr>
          <w:rFonts w:asciiTheme="majorHAnsi" w:hAnsiTheme="majorHAnsi" w:cstheme="majorHAnsi"/>
        </w:rPr>
        <w:t xml:space="preserve">: string </w:t>
      </w:r>
      <w:r w:rsidRPr="001C724D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felhasználó neve</w:t>
      </w:r>
    </w:p>
    <w:p w14:paraId="569B6047" w14:textId="4D0BEA58" w:rsidR="001C724D" w:rsidRPr="001C724D" w:rsidRDefault="001C724D" w:rsidP="007C20C4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Theme="majorHAnsi" w:hAnsiTheme="majorHAnsi" w:cstheme="majorHAnsi"/>
        </w:rPr>
      </w:pPr>
      <w:r w:rsidRPr="0007191D">
        <w:rPr>
          <w:rFonts w:ascii="Courier New" w:hAnsi="Courier New" w:cs="Courier New"/>
        </w:rPr>
        <w:t>map</w:t>
      </w:r>
      <w:r>
        <w:rPr>
          <w:rFonts w:asciiTheme="majorHAnsi" w:hAnsiTheme="majorHAnsi" w:cstheme="majorHAnsi"/>
        </w:rPr>
        <w:t xml:space="preserve">: integer </w:t>
      </w:r>
      <w:r w:rsidRPr="001C724D">
        <w:rPr>
          <w:rFonts w:asciiTheme="majorHAnsi" w:hAnsiTheme="majorHAnsi" w:cstheme="majorHAnsi"/>
        </w:rPr>
        <w:sym w:font="Wingdings" w:char="F0E0"/>
      </w:r>
      <w:r>
        <w:rPr>
          <w:rFonts w:asciiTheme="majorHAnsi" w:hAnsiTheme="majorHAnsi" w:cstheme="majorHAnsi"/>
        </w:rPr>
        <w:t xml:space="preserve"> a felhasználóhoz tartozóan melyik pályán tart</w:t>
      </w:r>
    </w:p>
    <w:p w14:paraId="33676CDA" w14:textId="77777777" w:rsidR="0007191D" w:rsidRDefault="0007191D">
      <w:pPr>
        <w:rPr>
          <w:rFonts w:cstheme="majorHAnsi"/>
        </w:rPr>
      </w:pPr>
      <w:r>
        <w:rPr>
          <w:rFonts w:cstheme="majorHAnsi"/>
        </w:rPr>
        <w:br w:type="page"/>
      </w:r>
    </w:p>
    <w:p w14:paraId="46EFB376" w14:textId="20212A7B" w:rsidR="00D8643E" w:rsidRPr="00CD06BA" w:rsidRDefault="00D8643E" w:rsidP="007C20C4">
      <w:pPr>
        <w:spacing w:line="360" w:lineRule="auto"/>
        <w:rPr>
          <w:rFonts w:cstheme="majorHAnsi"/>
        </w:rPr>
      </w:pPr>
      <w:r w:rsidRPr="00CD06BA">
        <w:rPr>
          <w:rFonts w:cstheme="majorHAnsi"/>
        </w:rPr>
        <w:lastRenderedPageBreak/>
        <w:t>3.7 Grafikus felhasználói felület</w:t>
      </w:r>
    </w:p>
    <w:p w14:paraId="7FCC4C5B" w14:textId="0AACFECF" w:rsidR="00D8643E" w:rsidRDefault="007719AD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grafikus felhasználói felület 6 </w:t>
      </w:r>
      <w:r w:rsidR="00A22BCA">
        <w:rPr>
          <w:rFonts w:asciiTheme="majorHAnsi" w:hAnsiTheme="majorHAnsi" w:cstheme="majorHAnsi"/>
        </w:rPr>
        <w:t>osztályból</w:t>
      </w:r>
      <w:r>
        <w:rPr>
          <w:rFonts w:asciiTheme="majorHAnsi" w:hAnsiTheme="majorHAnsi" w:cstheme="majorHAnsi"/>
        </w:rPr>
        <w:t xml:space="preserve"> áll össze: </w:t>
      </w:r>
    </w:p>
    <w:p w14:paraId="39D847CB" w14:textId="37283147" w:rsidR="003428A3" w:rsidRDefault="0007191D" w:rsidP="0007191D">
      <w:pPr>
        <w:pStyle w:val="ListParagraph"/>
        <w:keepNext/>
        <w:numPr>
          <w:ilvl w:val="0"/>
          <w:numId w:val="6"/>
        </w:numPr>
        <w:spacing w:line="360" w:lineRule="auto"/>
        <w:jc w:val="both"/>
      </w:pPr>
      <w:r>
        <w:rPr>
          <w:noProof/>
          <w:lang w:eastAsia="hu-HU"/>
        </w:rPr>
        <w:drawing>
          <wp:anchor distT="0" distB="0" distL="114300" distR="114300" simplePos="0" relativeHeight="251892224" behindDoc="0" locked="0" layoutInCell="1" allowOverlap="1" wp14:anchorId="435F0AE9" wp14:editId="2891F048">
            <wp:simplePos x="0" y="0"/>
            <wp:positionH relativeFrom="column">
              <wp:posOffset>484272</wp:posOffset>
            </wp:positionH>
            <wp:positionV relativeFrom="paragraph">
              <wp:posOffset>1698869</wp:posOffset>
            </wp:positionV>
            <wp:extent cx="4988560" cy="4638675"/>
            <wp:effectExtent l="0" t="0" r="2540" b="9525"/>
            <wp:wrapTopAndBottom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56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19AD">
        <w:rPr>
          <w:rFonts w:asciiTheme="majorHAnsi" w:hAnsiTheme="majorHAnsi" w:cstheme="majorHAnsi"/>
        </w:rPr>
        <w:t>Tronfoglalo</w:t>
      </w:r>
      <w:r>
        <w:rPr>
          <w:rFonts w:asciiTheme="majorHAnsi" w:hAnsiTheme="majorHAnsi" w:cstheme="majorHAnsi"/>
        </w:rPr>
        <w:t xml:space="preserve"> (</w:t>
      </w:r>
      <w:r w:rsidR="00A22BCA">
        <w:rPr>
          <w:rFonts w:asciiTheme="majorHAnsi" w:hAnsiTheme="majorHAnsi" w:cstheme="majorHAnsi"/>
          <w:i/>
        </w:rPr>
        <w:t>25</w:t>
      </w:r>
      <w:r>
        <w:rPr>
          <w:rFonts w:asciiTheme="majorHAnsi" w:hAnsiTheme="majorHAnsi" w:cstheme="majorHAnsi"/>
          <w:i/>
        </w:rPr>
        <w:t>. ábra</w:t>
      </w:r>
      <w:r>
        <w:rPr>
          <w:rFonts w:asciiTheme="majorHAnsi" w:hAnsiTheme="majorHAnsi" w:cstheme="majorHAnsi"/>
        </w:rPr>
        <w:t>)</w:t>
      </w:r>
      <w:r w:rsidR="007719AD">
        <w:rPr>
          <w:rFonts w:asciiTheme="majorHAnsi" w:hAnsiTheme="majorHAnsi" w:cstheme="majorHAnsi"/>
        </w:rPr>
        <w:t xml:space="preserve">: ez ad keretet az egész játéknak, ez indul el a játékkal. Létrehozásakor bekéri a játékos nevét, majd eszerint folytatja a további lépéseket. Lekéri a </w:t>
      </w:r>
      <w:r w:rsidR="007719AD" w:rsidRPr="00A22BCA">
        <w:rPr>
          <w:rFonts w:ascii="Courier New" w:hAnsi="Courier New" w:cs="Courier New"/>
        </w:rPr>
        <w:t>mycards</w:t>
      </w:r>
      <w:r w:rsidR="007719AD">
        <w:rPr>
          <w:rFonts w:asciiTheme="majorHAnsi" w:hAnsiTheme="majorHAnsi" w:cstheme="majorHAnsi"/>
        </w:rPr>
        <w:t xml:space="preserve"> és </w:t>
      </w:r>
      <w:r w:rsidR="007719AD" w:rsidRPr="00A22BCA">
        <w:rPr>
          <w:rFonts w:ascii="Courier New" w:hAnsi="Courier New" w:cs="Courier New"/>
        </w:rPr>
        <w:t>deck</w:t>
      </w:r>
      <w:r w:rsidR="007719AD">
        <w:rPr>
          <w:rFonts w:asciiTheme="majorHAnsi" w:hAnsiTheme="majorHAnsi" w:cstheme="majorHAnsi"/>
        </w:rPr>
        <w:t xml:space="preserve"> adatbázisoktól a kapott névhez tartozó kártyákat</w:t>
      </w:r>
      <w:r w:rsidR="007745BC">
        <w:rPr>
          <w:rFonts w:asciiTheme="majorHAnsi" w:hAnsiTheme="majorHAnsi" w:cstheme="majorHAnsi"/>
        </w:rPr>
        <w:t xml:space="preserve">, majd hozzáadja saját magát a statikus </w:t>
      </w:r>
      <w:r w:rsidR="007745BC" w:rsidRPr="00A22BCA">
        <w:rPr>
          <w:rFonts w:ascii="Courier New" w:hAnsi="Courier New" w:cs="Courier New"/>
        </w:rPr>
        <w:t>Controller</w:t>
      </w:r>
      <w:r w:rsidR="007745BC">
        <w:rPr>
          <w:rFonts w:asciiTheme="majorHAnsi" w:hAnsiTheme="majorHAnsi" w:cstheme="majorHAnsi"/>
        </w:rPr>
        <w:t xml:space="preserve"> osztályhoz. A többi osztály</w:t>
      </w:r>
      <w:r w:rsidR="003428A3">
        <w:rPr>
          <w:rFonts w:asciiTheme="majorHAnsi" w:hAnsiTheme="majorHAnsi" w:cstheme="majorHAnsi"/>
        </w:rPr>
        <w:t xml:space="preserve"> a RowGUI kivételéve</w:t>
      </w:r>
      <w:r>
        <w:rPr>
          <w:rFonts w:asciiTheme="majorHAnsi" w:hAnsiTheme="majorHAnsi" w:cstheme="majorHAnsi"/>
        </w:rPr>
        <w:t xml:space="preserve">l itt kerül </w:t>
      </w:r>
      <w:r w:rsidR="007745BC">
        <w:rPr>
          <w:rFonts w:asciiTheme="majorHAnsi" w:hAnsiTheme="majorHAnsi" w:cstheme="majorHAnsi"/>
        </w:rPr>
        <w:t>példányosításra.</w:t>
      </w:r>
    </w:p>
    <w:p w14:paraId="4E964043" w14:textId="291F22C2" w:rsidR="00913EAD" w:rsidRPr="00A22BCA" w:rsidRDefault="003428A3" w:rsidP="0007191D">
      <w:pPr>
        <w:pStyle w:val="Caption"/>
        <w:spacing w:line="360" w:lineRule="auto"/>
        <w:ind w:left="360" w:firstLine="360"/>
        <w:jc w:val="both"/>
        <w:rPr>
          <w:color w:val="auto"/>
        </w:rPr>
      </w:pPr>
      <w:r w:rsidRPr="00A22BCA">
        <w:rPr>
          <w:rFonts w:asciiTheme="majorHAnsi" w:hAnsiTheme="majorHAnsi" w:cstheme="majorHAnsi"/>
          <w:color w:val="auto"/>
        </w:rPr>
        <w:fldChar w:fldCharType="begin"/>
      </w:r>
      <w:r w:rsidRPr="00A22BCA">
        <w:rPr>
          <w:rFonts w:asciiTheme="majorHAnsi" w:hAnsiTheme="majorHAnsi" w:cstheme="majorHAnsi"/>
          <w:color w:val="auto"/>
        </w:rPr>
        <w:instrText xml:space="preserve"> SEQ ábra \* ARABIC </w:instrText>
      </w:r>
      <w:r w:rsidRPr="00A22BCA">
        <w:rPr>
          <w:rFonts w:asciiTheme="majorHAnsi" w:hAnsiTheme="majorHAnsi" w:cstheme="majorHAnsi"/>
          <w:color w:val="auto"/>
        </w:rPr>
        <w:fldChar w:fldCharType="separate"/>
      </w:r>
      <w:r w:rsidR="00EC1E51">
        <w:rPr>
          <w:rFonts w:asciiTheme="majorHAnsi" w:hAnsiTheme="majorHAnsi" w:cstheme="majorHAnsi"/>
          <w:noProof/>
          <w:color w:val="auto"/>
        </w:rPr>
        <w:t>25</w:t>
      </w:r>
      <w:r w:rsidRPr="00A22BCA">
        <w:rPr>
          <w:rFonts w:asciiTheme="majorHAnsi" w:hAnsiTheme="majorHAnsi" w:cstheme="majorHAnsi"/>
          <w:color w:val="auto"/>
        </w:rPr>
        <w:fldChar w:fldCharType="end"/>
      </w:r>
      <w:r w:rsidR="0007191D" w:rsidRPr="00A22BCA">
        <w:rPr>
          <w:color w:val="auto"/>
        </w:rPr>
        <w:t>. ábra</w:t>
      </w:r>
      <w:r w:rsidRPr="00A22BCA">
        <w:rPr>
          <w:color w:val="auto"/>
        </w:rPr>
        <w:t xml:space="preserve"> GUI.Tronfoglalo</w:t>
      </w:r>
      <w:r w:rsidR="00913EAD" w:rsidRPr="00A22BCA">
        <w:rPr>
          <w:color w:val="auto"/>
        </w:rPr>
        <w:br w:type="page"/>
      </w:r>
    </w:p>
    <w:p w14:paraId="2507D8F3" w14:textId="0A7C42E9" w:rsidR="003428A3" w:rsidRPr="003428A3" w:rsidRDefault="003428A3" w:rsidP="007C20C4">
      <w:pPr>
        <w:pStyle w:val="Caption"/>
        <w:spacing w:line="360" w:lineRule="auto"/>
        <w:ind w:firstLine="360"/>
        <w:jc w:val="both"/>
        <w:rPr>
          <w:rFonts w:asciiTheme="majorHAnsi" w:hAnsiTheme="majorHAnsi" w:cstheme="majorHAnsi"/>
        </w:rPr>
      </w:pPr>
    </w:p>
    <w:p w14:paraId="7FA151C7" w14:textId="6848F66C" w:rsidR="007745BC" w:rsidRDefault="00A22BCA" w:rsidP="007C20C4">
      <w:pPr>
        <w:pStyle w:val="ListParagraph"/>
        <w:keepNext/>
        <w:numPr>
          <w:ilvl w:val="0"/>
          <w:numId w:val="6"/>
        </w:numPr>
        <w:spacing w:line="360" w:lineRule="auto"/>
        <w:jc w:val="both"/>
      </w:pPr>
      <w:r w:rsidRPr="00597866">
        <w:rPr>
          <w:rFonts w:ascii="Courier New" w:hAnsi="Courier New" w:cs="Courier New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6B462104" wp14:editId="16210E27">
                <wp:simplePos x="0" y="0"/>
                <wp:positionH relativeFrom="column">
                  <wp:posOffset>2552065</wp:posOffset>
                </wp:positionH>
                <wp:positionV relativeFrom="paragraph">
                  <wp:posOffset>2080895</wp:posOffset>
                </wp:positionV>
                <wp:extent cx="2322195" cy="251460"/>
                <wp:effectExtent l="0" t="0" r="1905" b="0"/>
                <wp:wrapSquare wrapText="bothSides"/>
                <wp:docPr id="51" name="Szövegdoboz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195" cy="2514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043AA7" w14:textId="43CD27F9" w:rsidR="002275AD" w:rsidRPr="00A22BCA" w:rsidRDefault="002275AD" w:rsidP="00913EAD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A22BCA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A22BCA">
                              <w:rPr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A22BCA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  <w:color w:val="auto"/>
                              </w:rPr>
                              <w:t>26</w:t>
                            </w:r>
                            <w:r w:rsidRPr="00A22BCA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A22BCA">
                              <w:rPr>
                                <w:color w:val="auto"/>
                              </w:rPr>
                              <w:t>. ábra GUI.MainMenu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51" o:spid="_x0000_s1045" type="#_x0000_t202" style="position:absolute;left:0;text-align:left;margin-left:200.95pt;margin-top:163.85pt;width:182.85pt;height:19.8pt;z-index:251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" stroked="f">
                <v:textbox inset="0,0,0,0">
                  <w:txbxContent>
                    <w:p w14:paraId="32043AA7" w14:textId="43CD27F9" w:rsidR="002275AD" w:rsidRPr="00A22BCA" w:rsidRDefault="002275AD" w:rsidP="00913EAD">
                      <w:pPr>
                        <w:pStyle w:val="Caption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A22BCA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A22BCA">
                        <w:rPr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A22BCA">
                        <w:rPr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noProof/>
                          <w:color w:val="auto"/>
                        </w:rPr>
                        <w:t>26</w:t>
                      </w:r>
                      <w:r w:rsidRPr="00A22BCA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A22BCA">
                        <w:rPr>
                          <w:color w:val="auto"/>
                        </w:rPr>
                        <w:t>. ábra GUI.MainMenu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426304" behindDoc="0" locked="0" layoutInCell="1" allowOverlap="1" wp14:anchorId="07DDDCD5" wp14:editId="52227EE6">
            <wp:simplePos x="0" y="0"/>
            <wp:positionH relativeFrom="column">
              <wp:posOffset>2451735</wp:posOffset>
            </wp:positionH>
            <wp:positionV relativeFrom="paragraph">
              <wp:posOffset>33020</wp:posOffset>
            </wp:positionV>
            <wp:extent cx="2934970" cy="2112010"/>
            <wp:effectExtent l="0" t="0" r="0" b="2540"/>
            <wp:wrapSquare wrapText="bothSides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4FD" w:rsidRPr="00597866">
        <w:rPr>
          <w:rFonts w:ascii="Courier New" w:hAnsi="Courier New" w:cs="Courier New"/>
          <w:noProof/>
          <w:lang w:eastAsia="hu-HU"/>
        </w:rPr>
        <w:drawing>
          <wp:anchor distT="0" distB="0" distL="114300" distR="114300" simplePos="0" relativeHeight="251411968" behindDoc="0" locked="0" layoutInCell="1" allowOverlap="1" wp14:anchorId="0FBCE1A0" wp14:editId="20689FF9">
            <wp:simplePos x="0" y="0"/>
            <wp:positionH relativeFrom="column">
              <wp:posOffset>278130</wp:posOffset>
            </wp:positionH>
            <wp:positionV relativeFrom="paragraph">
              <wp:posOffset>2998354</wp:posOffset>
            </wp:positionV>
            <wp:extent cx="5116830" cy="2621280"/>
            <wp:effectExtent l="0" t="0" r="7620" b="7620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745BC" w:rsidRPr="00597866">
        <w:rPr>
          <w:rFonts w:ascii="Courier New" w:hAnsi="Courier New" w:cs="Courier New"/>
        </w:rPr>
        <w:t>MainMenu</w:t>
      </w:r>
      <w:r w:rsidR="00597866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i/>
        </w:rPr>
        <w:t>26</w:t>
      </w:r>
      <w:r w:rsidR="00597866">
        <w:rPr>
          <w:rFonts w:ascii="Courier New" w:hAnsi="Courier New" w:cs="Courier New"/>
          <w:i/>
        </w:rPr>
        <w:t>. ábra</w:t>
      </w:r>
      <w:r w:rsidR="00597866">
        <w:rPr>
          <w:rFonts w:ascii="Courier New" w:hAnsi="Courier New" w:cs="Courier New"/>
        </w:rPr>
        <w:t>)</w:t>
      </w:r>
      <w:r w:rsidR="007745BC">
        <w:rPr>
          <w:rFonts w:asciiTheme="majorHAnsi" w:hAnsiTheme="majorHAnsi" w:cstheme="majorHAnsi"/>
        </w:rPr>
        <w:t xml:space="preserve">: a főmenüt valósítja meg, itt választhat a játékost milyen játékmódot akar indítani, vagy hogy szerkesztené a pakliját. Ha a játékos paklijában nincs legalább 20 darab lap a </w:t>
      </w:r>
      <w:r w:rsidR="007745BC" w:rsidRPr="00597866">
        <w:rPr>
          <w:rFonts w:ascii="Courier New" w:hAnsi="Courier New" w:cs="Courier New"/>
        </w:rPr>
        <w:t>Start</w:t>
      </w:r>
      <w:r w:rsidR="00597866">
        <w:rPr>
          <w:rFonts w:asciiTheme="majorHAnsi" w:hAnsiTheme="majorHAnsi" w:cstheme="majorHAnsi"/>
        </w:rPr>
        <w:t> </w:t>
      </w:r>
      <w:r w:rsidR="007745BC" w:rsidRPr="00597866">
        <w:rPr>
          <w:rFonts w:ascii="Courier New" w:hAnsi="Courier New" w:cs="Courier New"/>
        </w:rPr>
        <w:t>Singleplayer</w:t>
      </w:r>
      <w:r w:rsidR="007745BC">
        <w:rPr>
          <w:rFonts w:asciiTheme="majorHAnsi" w:hAnsiTheme="majorHAnsi" w:cstheme="majorHAnsi"/>
        </w:rPr>
        <w:t xml:space="preserve">, </w:t>
      </w:r>
      <w:r w:rsidR="007745BC" w:rsidRPr="00597866">
        <w:rPr>
          <w:rFonts w:ascii="Courier New" w:hAnsi="Courier New" w:cs="Courier New"/>
        </w:rPr>
        <w:t>Start</w:t>
      </w:r>
      <w:r w:rsidR="00597866">
        <w:rPr>
          <w:rFonts w:asciiTheme="majorHAnsi" w:hAnsiTheme="majorHAnsi" w:cstheme="majorHAnsi"/>
        </w:rPr>
        <w:t> </w:t>
      </w:r>
      <w:r w:rsidR="007745BC" w:rsidRPr="00597866">
        <w:rPr>
          <w:rFonts w:ascii="Courier New" w:hAnsi="Courier New" w:cs="Courier New"/>
        </w:rPr>
        <w:t>Multiplayer</w:t>
      </w:r>
      <w:r w:rsidR="007745BC">
        <w:rPr>
          <w:rFonts w:asciiTheme="majorHAnsi" w:hAnsiTheme="majorHAnsi" w:cstheme="majorHAnsi"/>
        </w:rPr>
        <w:t xml:space="preserve"> és </w:t>
      </w:r>
      <w:r w:rsidR="007745BC" w:rsidRPr="00597866">
        <w:rPr>
          <w:rFonts w:ascii="Courier New" w:hAnsi="Courier New" w:cs="Courier New"/>
        </w:rPr>
        <w:t>Join</w:t>
      </w:r>
      <w:r w:rsidR="00597866">
        <w:rPr>
          <w:rFonts w:asciiTheme="majorHAnsi" w:hAnsiTheme="majorHAnsi" w:cstheme="majorHAnsi"/>
        </w:rPr>
        <w:t> </w:t>
      </w:r>
      <w:r w:rsidR="007745BC" w:rsidRPr="00597866">
        <w:rPr>
          <w:rFonts w:ascii="Courier New" w:hAnsi="Courier New" w:cs="Courier New"/>
        </w:rPr>
        <w:t>Multiplayer</w:t>
      </w:r>
      <w:r w:rsidR="003428A3">
        <w:rPr>
          <w:rFonts w:asciiTheme="majorHAnsi" w:hAnsiTheme="majorHAnsi" w:cstheme="majorHAnsi"/>
        </w:rPr>
        <w:t xml:space="preserve"> </w:t>
      </w:r>
      <w:r w:rsidR="007745BC">
        <w:rPr>
          <w:rFonts w:asciiTheme="majorHAnsi" w:hAnsiTheme="majorHAnsi" w:cstheme="majorHAnsi"/>
        </w:rPr>
        <w:t>gombok nem elérhetőek.</w:t>
      </w:r>
    </w:p>
    <w:p w14:paraId="6ACB48EF" w14:textId="78BBE259" w:rsidR="007745BC" w:rsidRPr="00A22BCA" w:rsidRDefault="002275AD" w:rsidP="007C20C4">
      <w:pPr>
        <w:pStyle w:val="Caption"/>
        <w:spacing w:line="360" w:lineRule="auto"/>
        <w:ind w:firstLine="360"/>
        <w:jc w:val="both"/>
        <w:rPr>
          <w:color w:val="auto"/>
        </w:rPr>
      </w:pPr>
      <w:r w:rsidRPr="00A22BCA">
        <w:rPr>
          <w:color w:val="auto"/>
        </w:rPr>
        <w:fldChar w:fldCharType="begin"/>
      </w:r>
      <w:r w:rsidRPr="00A22BCA">
        <w:rPr>
          <w:color w:val="auto"/>
        </w:rPr>
        <w:instrText xml:space="preserve"> SEQ ábra \* ARABIC </w:instrText>
      </w:r>
      <w:r w:rsidRPr="00A22BCA">
        <w:rPr>
          <w:color w:val="auto"/>
        </w:rPr>
        <w:fldChar w:fldCharType="separate"/>
      </w:r>
      <w:r w:rsidR="00EC1E51">
        <w:rPr>
          <w:noProof/>
          <w:color w:val="auto"/>
        </w:rPr>
        <w:t>27</w:t>
      </w:r>
      <w:r w:rsidRPr="00A22BCA">
        <w:rPr>
          <w:noProof/>
          <w:color w:val="auto"/>
        </w:rPr>
        <w:fldChar w:fldCharType="end"/>
      </w:r>
      <w:r w:rsidR="00597866" w:rsidRPr="00A22BCA">
        <w:rPr>
          <w:color w:val="auto"/>
        </w:rPr>
        <w:t>. ábra</w:t>
      </w:r>
      <w:r w:rsidR="007745BC" w:rsidRPr="00A22BCA">
        <w:rPr>
          <w:color w:val="auto"/>
        </w:rPr>
        <w:t xml:space="preserve"> A főmenü képe</w:t>
      </w:r>
    </w:p>
    <w:p w14:paraId="20FD8F03" w14:textId="77777777" w:rsidR="00A22BCA" w:rsidRPr="00A22BCA" w:rsidRDefault="00871F9C" w:rsidP="007C20C4">
      <w:pPr>
        <w:pStyle w:val="ListParagraph"/>
        <w:keepNext/>
        <w:numPr>
          <w:ilvl w:val="0"/>
          <w:numId w:val="6"/>
        </w:numPr>
        <w:spacing w:line="360" w:lineRule="auto"/>
        <w:jc w:val="both"/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902464" behindDoc="0" locked="0" layoutInCell="1" allowOverlap="1" wp14:anchorId="5A5CFFD8" wp14:editId="0539F276">
                <wp:simplePos x="0" y="0"/>
                <wp:positionH relativeFrom="column">
                  <wp:posOffset>2929890</wp:posOffset>
                </wp:positionH>
                <wp:positionV relativeFrom="paragraph">
                  <wp:posOffset>2005965</wp:posOffset>
                </wp:positionV>
                <wp:extent cx="2683510" cy="635"/>
                <wp:effectExtent l="0" t="0" r="2540" b="0"/>
                <wp:wrapSquare wrapText="bothSides"/>
                <wp:docPr id="62" name="Szövegdoboz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5C982A" w14:textId="7E9D6DDE" w:rsidR="002275AD" w:rsidRPr="00A22BCA" w:rsidRDefault="002275AD" w:rsidP="00871F9C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A22BCA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A22BCA">
                              <w:rPr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A22BCA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  <w:color w:val="auto"/>
                              </w:rPr>
                              <w:t>28</w:t>
                            </w:r>
                            <w:r w:rsidRPr="00A22BCA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A22BCA">
                              <w:rPr>
                                <w:color w:val="auto"/>
                              </w:rPr>
                              <w:t>. ábra GUI.EditDeck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zövegdoboz 62" o:spid="_x0000_s1046" type="#_x0000_t202" style="position:absolute;left:0;text-align:left;margin-left:230.7pt;margin-top:157.95pt;width:211.3pt;height:.05pt;z-index:251902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" stroked="f">
                <v:textbox style="mso-fit-shape-to-text:t" inset="0,0,0,0">
                  <w:txbxContent>
                    <w:p w14:paraId="125C982A" w14:textId="7E9D6DDE" w:rsidR="002275AD" w:rsidRPr="00A22BCA" w:rsidRDefault="002275AD" w:rsidP="00871F9C">
                      <w:pPr>
                        <w:pStyle w:val="Caption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A22BCA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A22BCA">
                        <w:rPr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A22BCA">
                        <w:rPr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noProof/>
                          <w:color w:val="auto"/>
                        </w:rPr>
                        <w:t>28</w:t>
                      </w:r>
                      <w:r w:rsidRPr="00A22BCA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A22BCA">
                        <w:rPr>
                          <w:color w:val="auto"/>
                        </w:rPr>
                        <w:t>. ábra GUI.EditDeck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440640" behindDoc="0" locked="0" layoutInCell="1" allowOverlap="1" wp14:anchorId="2D0DE45A" wp14:editId="74CE4DD2">
            <wp:simplePos x="0" y="0"/>
            <wp:positionH relativeFrom="page">
              <wp:posOffset>3622128</wp:posOffset>
            </wp:positionH>
            <wp:positionV relativeFrom="paragraph">
              <wp:posOffset>-39271</wp:posOffset>
            </wp:positionV>
            <wp:extent cx="3040380" cy="2046605"/>
            <wp:effectExtent l="0" t="0" r="0" b="0"/>
            <wp:wrapSquare wrapText="bothSides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45BC" w:rsidRPr="00871F9C">
        <w:rPr>
          <w:rFonts w:ascii="Courier New" w:hAnsi="Courier New" w:cs="Courier New"/>
        </w:rPr>
        <w:t>EditDeck</w:t>
      </w:r>
      <w:r>
        <w:rPr>
          <w:rFonts w:ascii="Courier New" w:hAnsi="Courier New" w:cs="Courier New"/>
        </w:rPr>
        <w:t> (</w:t>
      </w:r>
      <w:r>
        <w:rPr>
          <w:rFonts w:ascii="Courier New" w:hAnsi="Courier New" w:cs="Courier New"/>
          <w:i/>
        </w:rPr>
        <w:t>26. ábra</w:t>
      </w:r>
      <w:r>
        <w:rPr>
          <w:rFonts w:ascii="Courier New" w:hAnsi="Courier New" w:cs="Courier New"/>
        </w:rPr>
        <w:t>)</w:t>
      </w:r>
      <w:r w:rsidR="007745BC">
        <w:rPr>
          <w:rFonts w:asciiTheme="majorHAnsi" w:hAnsiTheme="majorHAnsi" w:cstheme="majorHAnsi"/>
        </w:rPr>
        <w:t xml:space="preserve">: itt tudja a felhasználó szerkeszteni a pakliját, ez két </w:t>
      </w:r>
      <w:r w:rsidR="007745BC" w:rsidRPr="00871F9C">
        <w:rPr>
          <w:rFonts w:ascii="Courier New" w:hAnsi="Courier New" w:cs="Courier New"/>
        </w:rPr>
        <w:t>RowGUI</w:t>
      </w:r>
      <w:r w:rsidR="007745BC">
        <w:rPr>
          <w:rFonts w:asciiTheme="majorHAnsi" w:hAnsiTheme="majorHAnsi" w:cstheme="majorHAnsi"/>
        </w:rPr>
        <w:t>-bol és gombokból áll. Ha a pakliban nincs elegendő lap, nem engedi a felhasználót vissza a főmenüb</w:t>
      </w:r>
      <w:r w:rsidR="00A22BCA">
        <w:rPr>
          <w:rFonts w:asciiTheme="majorHAnsi" w:hAnsiTheme="majorHAnsi" w:cstheme="majorHAnsi"/>
        </w:rPr>
        <w:t>e, ehhez a számlálók a soroktól</w:t>
      </w:r>
    </w:p>
    <w:p w14:paraId="4DC85D04" w14:textId="2EED6D90" w:rsidR="007745BC" w:rsidRDefault="00A22BCA" w:rsidP="00A22BCA">
      <w:pPr>
        <w:pStyle w:val="ListParagraph"/>
        <w:keepNext/>
        <w:spacing w:line="360" w:lineRule="auto"/>
        <w:jc w:val="both"/>
      </w:pPr>
      <w:r>
        <w:rPr>
          <w:rFonts w:asciiTheme="majorHAnsi" w:hAnsiTheme="majorHAnsi" w:cstheme="majorHAnsi"/>
        </w:rPr>
        <w:t xml:space="preserve"> </w:t>
      </w:r>
      <w:r w:rsidR="007745BC">
        <w:rPr>
          <w:rFonts w:asciiTheme="majorHAnsi" w:hAnsiTheme="majorHAnsi" w:cstheme="majorHAnsi"/>
        </w:rPr>
        <w:t>jobbra található.</w:t>
      </w:r>
    </w:p>
    <w:p w14:paraId="0C38B56B" w14:textId="1601B688" w:rsidR="007745BC" w:rsidRDefault="007745BC" w:rsidP="007C20C4">
      <w:pPr>
        <w:spacing w:line="360" w:lineRule="auto"/>
      </w:pPr>
    </w:p>
    <w:p w14:paraId="44445E06" w14:textId="5E4E7544" w:rsidR="007745BC" w:rsidRDefault="00871F9C" w:rsidP="007C20C4">
      <w:pPr>
        <w:pStyle w:val="ListParagraph"/>
        <w:keepNext/>
        <w:numPr>
          <w:ilvl w:val="0"/>
          <w:numId w:val="6"/>
        </w:numPr>
        <w:spacing w:line="360" w:lineRule="auto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913728" behindDoc="0" locked="0" layoutInCell="1" allowOverlap="1" wp14:anchorId="1E52F101" wp14:editId="4E571544">
                <wp:simplePos x="0" y="0"/>
                <wp:positionH relativeFrom="column">
                  <wp:posOffset>2623185</wp:posOffset>
                </wp:positionH>
                <wp:positionV relativeFrom="paragraph">
                  <wp:posOffset>2320290</wp:posOffset>
                </wp:positionV>
                <wp:extent cx="2767965" cy="635"/>
                <wp:effectExtent l="0" t="0" r="0" b="0"/>
                <wp:wrapSquare wrapText="bothSides"/>
                <wp:docPr id="63" name="Szövegdoboz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7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DBE0C9" w14:textId="487BE352" w:rsidR="002275AD" w:rsidRPr="00A22BCA" w:rsidRDefault="002275AD" w:rsidP="00871F9C">
                            <w:pPr>
                              <w:pStyle w:val="Caption"/>
                              <w:rPr>
                                <w:rFonts w:ascii="Courier New" w:hAnsi="Courier New" w:cs="Courier New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A22BCA">
                              <w:rPr>
                                <w:rFonts w:ascii="Courier New" w:hAnsi="Courier New" w:cs="Courier New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A22BCA">
                              <w:rPr>
                                <w:rFonts w:ascii="Courier New" w:hAnsi="Courier New" w:cs="Courier New"/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A22BCA">
                              <w:rPr>
                                <w:rFonts w:ascii="Courier New" w:hAnsi="Courier New" w:cs="Courier New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rFonts w:ascii="Courier New" w:hAnsi="Courier New" w:cs="Courier New"/>
                                <w:noProof/>
                                <w:color w:val="auto"/>
                              </w:rPr>
                              <w:t>29</w:t>
                            </w:r>
                            <w:r w:rsidRPr="00A22BCA">
                              <w:rPr>
                                <w:rFonts w:ascii="Courier New" w:hAnsi="Courier New" w:cs="Courier New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A22BCA">
                              <w:rPr>
                                <w:color w:val="auto"/>
                              </w:rPr>
                              <w:t>. ábra GUI.Map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63" o:spid="_x0000_s1047" type="#_x0000_t202" style="position:absolute;left:0;text-align:left;margin-left:206.55pt;margin-top:182.7pt;width:217.95pt;height:.05pt;z-index:2519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" stroked="f">
                <v:textbox style="mso-fit-shape-to-text:t" inset="0,0,0,0">
                  <w:txbxContent>
                    <w:p w14:paraId="3BDBE0C9" w14:textId="487BE352" w:rsidR="002275AD" w:rsidRPr="00A22BCA" w:rsidRDefault="002275AD" w:rsidP="00871F9C">
                      <w:pPr>
                        <w:pStyle w:val="Caption"/>
                        <w:rPr>
                          <w:rFonts w:ascii="Courier New" w:hAnsi="Courier New" w:cs="Courier New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A22BCA">
                        <w:rPr>
                          <w:rFonts w:ascii="Courier New" w:hAnsi="Courier New" w:cs="Courier New"/>
                          <w:noProof/>
                          <w:color w:val="auto"/>
                        </w:rPr>
                        <w:fldChar w:fldCharType="begin"/>
                      </w:r>
                      <w:r w:rsidRPr="00A22BCA">
                        <w:rPr>
                          <w:rFonts w:ascii="Courier New" w:hAnsi="Courier New" w:cs="Courier New"/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A22BCA">
                        <w:rPr>
                          <w:rFonts w:ascii="Courier New" w:hAnsi="Courier New" w:cs="Courier New"/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rFonts w:ascii="Courier New" w:hAnsi="Courier New" w:cs="Courier New"/>
                          <w:noProof/>
                          <w:color w:val="auto"/>
                        </w:rPr>
                        <w:t>29</w:t>
                      </w:r>
                      <w:r w:rsidRPr="00A22BCA">
                        <w:rPr>
                          <w:rFonts w:ascii="Courier New" w:hAnsi="Courier New" w:cs="Courier New"/>
                          <w:noProof/>
                          <w:color w:val="auto"/>
                        </w:rPr>
                        <w:fldChar w:fldCharType="end"/>
                      </w:r>
                      <w:r w:rsidRPr="00A22BCA">
                        <w:rPr>
                          <w:color w:val="auto"/>
                        </w:rPr>
                        <w:t>. ábra GUI.Map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71F9C">
        <w:rPr>
          <w:rFonts w:ascii="Courier New" w:hAnsi="Courier New" w:cs="Courier New"/>
          <w:noProof/>
          <w:lang w:eastAsia="hu-HU"/>
        </w:rPr>
        <w:drawing>
          <wp:anchor distT="0" distB="0" distL="114300" distR="114300" simplePos="0" relativeHeight="251521536" behindDoc="0" locked="0" layoutInCell="1" allowOverlap="1" wp14:anchorId="4F3A7A09" wp14:editId="40C4EA19">
            <wp:simplePos x="0" y="0"/>
            <wp:positionH relativeFrom="margin">
              <wp:posOffset>2632011</wp:posOffset>
            </wp:positionH>
            <wp:positionV relativeFrom="paragraph">
              <wp:posOffset>77167</wp:posOffset>
            </wp:positionV>
            <wp:extent cx="2684145" cy="2200910"/>
            <wp:effectExtent l="0" t="0" r="1905" b="8890"/>
            <wp:wrapSquare wrapText="bothSides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8"/>
                    <a:stretch/>
                  </pic:blipFill>
                  <pic:spPr bwMode="auto">
                    <a:xfrm>
                      <a:off x="0" y="0"/>
                      <a:ext cx="2684145" cy="220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45BC" w:rsidRPr="00871F9C">
        <w:rPr>
          <w:rFonts w:ascii="Courier New" w:hAnsi="Courier New" w:cs="Courier New"/>
        </w:rPr>
        <w:t>Map</w:t>
      </w:r>
      <w:r w:rsidR="007745BC" w:rsidRPr="00871F9C">
        <w:rPr>
          <w:rFonts w:asciiTheme="majorHAnsi" w:hAnsiTheme="majorHAnsi" w:cstheme="majorHAnsi"/>
        </w:rPr>
        <w:t>: az egyjátékos módhoz tartozó térképet jeleníti meg. Egy nehézségi szint választó panel, egy indító gomb, egy visszagomb és a térkép található rajta. Amelyik pálya következik annak a háttere zöldre vált, ezt a pályát tudjuk elindítani.</w:t>
      </w:r>
      <w:r w:rsidR="007745BC" w:rsidRPr="00871F9C">
        <w:rPr>
          <w:rFonts w:asciiTheme="majorHAnsi" w:hAnsiTheme="majorHAnsi" w:cstheme="majorHAnsi"/>
        </w:rPr>
        <w:br/>
      </w:r>
      <w:r w:rsidR="007745BC">
        <w:rPr>
          <w:noProof/>
          <w:lang w:eastAsia="hu-HU"/>
        </w:rPr>
        <w:drawing>
          <wp:inline distT="0" distB="0" distL="0" distR="0" wp14:anchorId="04FF6FF8" wp14:editId="35B7EFB1">
            <wp:extent cx="4655890" cy="2459254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5890" cy="245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F682" w14:textId="42FCE095" w:rsidR="007745BC" w:rsidRPr="00A22BCA" w:rsidRDefault="002275AD" w:rsidP="00871F9C">
      <w:pPr>
        <w:pStyle w:val="Caption"/>
        <w:spacing w:line="360" w:lineRule="auto"/>
        <w:ind w:left="208" w:firstLine="360"/>
        <w:rPr>
          <w:color w:val="auto"/>
        </w:rPr>
      </w:pPr>
      <w:r w:rsidRPr="00A22BCA">
        <w:rPr>
          <w:color w:val="auto"/>
        </w:rPr>
        <w:fldChar w:fldCharType="begin"/>
      </w:r>
      <w:r w:rsidRPr="00A22BCA">
        <w:rPr>
          <w:color w:val="auto"/>
        </w:rPr>
        <w:instrText xml:space="preserve"> SEQ ábra \* ARABIC </w:instrText>
      </w:r>
      <w:r w:rsidRPr="00A22BCA">
        <w:rPr>
          <w:color w:val="auto"/>
        </w:rPr>
        <w:fldChar w:fldCharType="separate"/>
      </w:r>
      <w:r w:rsidR="00EC1E51">
        <w:rPr>
          <w:noProof/>
          <w:color w:val="auto"/>
        </w:rPr>
        <w:t>30</w:t>
      </w:r>
      <w:r w:rsidRPr="00A22BCA">
        <w:rPr>
          <w:noProof/>
          <w:color w:val="auto"/>
        </w:rPr>
        <w:fldChar w:fldCharType="end"/>
      </w:r>
      <w:r w:rsidR="00871F9C" w:rsidRPr="00A22BCA">
        <w:rPr>
          <w:color w:val="auto"/>
        </w:rPr>
        <w:t>. ábra</w:t>
      </w:r>
      <w:r w:rsidR="007745BC" w:rsidRPr="00A22BCA">
        <w:rPr>
          <w:color w:val="auto"/>
        </w:rPr>
        <w:t xml:space="preserve"> A tértkép</w:t>
      </w:r>
    </w:p>
    <w:p w14:paraId="44EDCE17" w14:textId="1D851D38" w:rsidR="00913EAD" w:rsidRDefault="007745BC" w:rsidP="007C20C4">
      <w:pPr>
        <w:pStyle w:val="ListParagraph"/>
        <w:keepNext/>
        <w:numPr>
          <w:ilvl w:val="0"/>
          <w:numId w:val="6"/>
        </w:numPr>
        <w:spacing w:line="360" w:lineRule="auto"/>
        <w:jc w:val="both"/>
      </w:pPr>
      <w:r w:rsidRPr="00C27EA8">
        <w:rPr>
          <w:rFonts w:ascii="Courier New" w:hAnsi="Courier New" w:cs="Courier New"/>
        </w:rPr>
        <w:t>Table</w:t>
      </w:r>
      <w:r w:rsidR="00C27EA8">
        <w:rPr>
          <w:rFonts w:ascii="Courier New" w:hAnsi="Courier New" w:cs="Courier New"/>
        </w:rPr>
        <w:t xml:space="preserve"> (</w:t>
      </w:r>
      <w:r w:rsidR="00A22BCA">
        <w:rPr>
          <w:rFonts w:ascii="Courier New" w:hAnsi="Courier New" w:cs="Courier New"/>
          <w:i/>
        </w:rPr>
        <w:t>31</w:t>
      </w:r>
      <w:r w:rsidR="00C27EA8">
        <w:rPr>
          <w:rFonts w:ascii="Courier New" w:hAnsi="Courier New" w:cs="Courier New"/>
          <w:i/>
        </w:rPr>
        <w:t xml:space="preserve"> ábra</w:t>
      </w:r>
      <w:r w:rsidR="00C27EA8">
        <w:rPr>
          <w:rFonts w:ascii="Courier New" w:hAnsi="Courier New" w:cs="Courier New"/>
        </w:rPr>
        <w:t>)</w:t>
      </w:r>
      <w:r>
        <w:t>: ez az osztály valósítja meg magát a játékmezőt. Gombokból</w:t>
      </w:r>
      <w:r w:rsidR="00A31998">
        <w:t xml:space="preserve">, </w:t>
      </w:r>
      <w:r w:rsidR="00A31998" w:rsidRPr="00C27EA8">
        <w:rPr>
          <w:rFonts w:ascii="Courier New" w:hAnsi="Courier New" w:cs="Courier New"/>
        </w:rPr>
        <w:t>RowGUI</w:t>
      </w:r>
      <w:r w:rsidR="00A31998">
        <w:t xml:space="preserve">-kból, szövegmezőből és feliratokból áll. Bal oldalon </w:t>
      </w:r>
      <w:r w:rsidR="00A31998">
        <w:lastRenderedPageBreak/>
        <w:t>találhatóak a számlálók, amik az egyes sorok értékét jelölik, tőlük jobbra a játéktábla, ez négy sorból áll, kettő közelharci és kettő távolharci sorból. Jobbra mellette a játékosok paneljei, illetve a speciális</w:t>
      </w:r>
      <w:r w:rsidR="00CB20F6">
        <w:t xml:space="preserve"> </w:t>
      </w:r>
      <w:r w:rsidR="00CB0F6E">
        <w:t xml:space="preserve">kártyák </w:t>
      </w:r>
      <w:r w:rsidR="00A31998">
        <w:t>sora található.</w:t>
      </w:r>
      <w:r w:rsidR="00CB0F6E">
        <w:t xml:space="preserve"> Jobb oldalon található a játéknapló, ez mutatja a játékosok előző lépéseit.</w:t>
      </w:r>
    </w:p>
    <w:p w14:paraId="2FBF2591" w14:textId="691DD605" w:rsidR="008B7729" w:rsidRPr="00321D4C" w:rsidRDefault="00C27EA8" w:rsidP="007C20C4">
      <w:pPr>
        <w:spacing w:line="360" w:lineRule="auto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916800" behindDoc="0" locked="0" layoutInCell="1" allowOverlap="1" wp14:anchorId="38A8625F" wp14:editId="5D04C825">
                <wp:simplePos x="0" y="0"/>
                <wp:positionH relativeFrom="column">
                  <wp:posOffset>1069742</wp:posOffset>
                </wp:positionH>
                <wp:positionV relativeFrom="paragraph">
                  <wp:posOffset>7336219</wp:posOffset>
                </wp:positionV>
                <wp:extent cx="3336290" cy="635"/>
                <wp:effectExtent l="0" t="0" r="0" b="0"/>
                <wp:wrapSquare wrapText="bothSides"/>
                <wp:docPr id="192" name="Szövegdoboz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6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B65A1F" w14:textId="423B581E" w:rsidR="002275AD" w:rsidRPr="00A22BCA" w:rsidRDefault="002275AD" w:rsidP="00C27EA8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A22BCA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A22BCA">
                              <w:rPr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A22BCA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EC1E51">
                              <w:rPr>
                                <w:noProof/>
                                <w:color w:val="auto"/>
                              </w:rPr>
                              <w:t>31</w:t>
                            </w:r>
                            <w:r w:rsidRPr="00A22BCA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A22BCA">
                              <w:rPr>
                                <w:color w:val="auto"/>
                              </w:rPr>
                              <w:t>. ábra GUI.Table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zövegdoboz 192" o:spid="_x0000_s1048" type="#_x0000_t202" style="position:absolute;margin-left:84.25pt;margin-top:577.65pt;width:262.7pt;height:.05pt;z-index:2519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" stroked="f">
                <v:textbox style="mso-fit-shape-to-text:t" inset="0,0,0,0">
                  <w:txbxContent>
                    <w:p w14:paraId="41B65A1F" w14:textId="423B581E" w:rsidR="002275AD" w:rsidRPr="00A22BCA" w:rsidRDefault="002275AD" w:rsidP="00C27EA8">
                      <w:pPr>
                        <w:pStyle w:val="Caption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A22BCA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A22BCA">
                        <w:rPr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A22BCA">
                        <w:rPr>
                          <w:noProof/>
                          <w:color w:val="auto"/>
                        </w:rPr>
                        <w:fldChar w:fldCharType="separate"/>
                      </w:r>
                      <w:r w:rsidR="00EC1E51">
                        <w:rPr>
                          <w:noProof/>
                          <w:color w:val="auto"/>
                        </w:rPr>
                        <w:t>31</w:t>
                      </w:r>
                      <w:r w:rsidRPr="00A22BCA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A22BCA">
                        <w:rPr>
                          <w:color w:val="auto"/>
                        </w:rPr>
                        <w:t>. ábra GUI.Table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4FBA">
        <w:rPr>
          <w:noProof/>
          <w:lang w:eastAsia="hu-HU"/>
        </w:rPr>
        <w:drawing>
          <wp:anchor distT="0" distB="0" distL="114300" distR="114300" simplePos="0" relativeHeight="251576832" behindDoc="0" locked="0" layoutInCell="1" allowOverlap="1" wp14:anchorId="5F27DB43" wp14:editId="3DB2ACEC">
            <wp:simplePos x="0" y="0"/>
            <wp:positionH relativeFrom="column">
              <wp:posOffset>1044674</wp:posOffset>
            </wp:positionH>
            <wp:positionV relativeFrom="paragraph">
              <wp:posOffset>12764</wp:posOffset>
            </wp:positionV>
            <wp:extent cx="3336290" cy="7341870"/>
            <wp:effectExtent l="0" t="0" r="0" b="0"/>
            <wp:wrapSquare wrapText="bothSides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734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ins w:id="29" w:author="Kubisch Dániel" w:date="2018-12-05T12:18:00Z">
        <w:r w:rsidR="008B7729">
          <w:br w:type="page"/>
        </w:r>
      </w:ins>
    </w:p>
    <w:p w14:paraId="0AC13126" w14:textId="20B55273" w:rsidR="0055039A" w:rsidRDefault="00D8643E" w:rsidP="007C20C4">
      <w:pPr>
        <w:pStyle w:val="Heading2"/>
        <w:spacing w:line="360" w:lineRule="auto"/>
        <w:jc w:val="both"/>
        <w:rPr>
          <w:rFonts w:cstheme="majorHAnsi"/>
        </w:rPr>
      </w:pPr>
      <w:bookmarkStart w:id="30" w:name="_Toc532237665"/>
      <w:r w:rsidRPr="00CD06BA">
        <w:rPr>
          <w:rFonts w:cstheme="majorHAnsi"/>
        </w:rPr>
        <w:lastRenderedPageBreak/>
        <w:t>3</w:t>
      </w:r>
      <w:r w:rsidR="005A6AE9">
        <w:rPr>
          <w:rFonts w:cstheme="majorHAnsi"/>
        </w:rPr>
        <w:t>.7</w:t>
      </w:r>
      <w:r w:rsidRPr="00CD06BA">
        <w:rPr>
          <w:rFonts w:cstheme="majorHAnsi"/>
        </w:rPr>
        <w:t xml:space="preserve"> </w:t>
      </w:r>
      <w:r w:rsidR="004B330C" w:rsidRPr="00CD06BA">
        <w:rPr>
          <w:rFonts w:cstheme="majorHAnsi"/>
        </w:rPr>
        <w:t>Tesztelés terve és eredmények</w:t>
      </w:r>
      <w:bookmarkEnd w:id="30"/>
    </w:p>
    <w:p w14:paraId="6728B714" w14:textId="6AE01C38" w:rsidR="008B7729" w:rsidRPr="00A6525A" w:rsidRDefault="008B7729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tesztelés két részből áll, </w:t>
      </w:r>
      <w:r w:rsidRPr="008B7729">
        <w:rPr>
          <w:rFonts w:ascii="Courier New" w:hAnsi="Courier New" w:cs="Courier New"/>
        </w:rPr>
        <w:t>unit</w:t>
      </w:r>
      <w:r>
        <w:rPr>
          <w:rFonts w:asciiTheme="majorHAnsi" w:hAnsiTheme="majorHAnsi" w:cstheme="majorHAnsi"/>
        </w:rPr>
        <w:t xml:space="preserve"> tesztekből és </w:t>
      </w:r>
      <w:r w:rsidRPr="008B7729">
        <w:rPr>
          <w:rFonts w:ascii="Courier New" w:hAnsi="Courier New" w:cs="Courier New"/>
        </w:rPr>
        <w:t>tesztforgatókönyvekből</w:t>
      </w:r>
      <w:r>
        <w:rPr>
          <w:rFonts w:ascii="Courier New" w:hAnsi="Courier New" w:cs="Courier New"/>
        </w:rPr>
        <w:t>.</w:t>
      </w:r>
      <w:r w:rsidR="00A6525A">
        <w:rPr>
          <w:rFonts w:ascii="Courier New" w:hAnsi="Courier New" w:cs="Courier New"/>
        </w:rPr>
        <w:t xml:space="preserve"> </w:t>
      </w:r>
      <w:r w:rsidR="00A6525A">
        <w:rPr>
          <w:rFonts w:asciiTheme="majorHAnsi" w:hAnsiTheme="majorHAnsi" w:cstheme="majorHAnsi"/>
        </w:rPr>
        <w:t xml:space="preserve">Ezek </w:t>
      </w:r>
      <w:r w:rsidR="007D2E88" w:rsidRPr="007D2E88">
        <w:rPr>
          <w:rFonts w:ascii="Courier New" w:hAnsi="Courier New" w:cs="Courier New"/>
        </w:rPr>
        <w:t>Tronfoglalo/test</w:t>
      </w:r>
      <w:r w:rsidR="007D2E88">
        <w:rPr>
          <w:rFonts w:asciiTheme="majorHAnsi" w:hAnsiTheme="majorHAnsi" w:cstheme="majorHAnsi"/>
        </w:rPr>
        <w:t xml:space="preserve"> mappán belül található almappákban vannak.</w:t>
      </w:r>
    </w:p>
    <w:p w14:paraId="2EC7D96F" w14:textId="05A4C789" w:rsidR="008B7729" w:rsidRDefault="008B7729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8B7729">
        <w:rPr>
          <w:rFonts w:ascii="Courier New" w:hAnsi="Courier New" w:cs="Courier New"/>
        </w:rPr>
        <w:t>unit</w:t>
      </w:r>
      <w:r>
        <w:rPr>
          <w:rFonts w:asciiTheme="majorHAnsi" w:hAnsiTheme="majorHAnsi" w:cstheme="majorHAnsi"/>
        </w:rPr>
        <w:t xml:space="preserve"> tesztek a játéktábla logikáját</w:t>
      </w:r>
      <w:r w:rsidR="00FF7DB7">
        <w:rPr>
          <w:rFonts w:asciiTheme="majorHAnsi" w:hAnsiTheme="majorHAnsi" w:cstheme="majorHAnsi"/>
        </w:rPr>
        <w:t>, a kártyák adatbázisát</w:t>
      </w:r>
      <w:r>
        <w:rPr>
          <w:rFonts w:asciiTheme="majorHAnsi" w:hAnsiTheme="majorHAnsi" w:cstheme="majorHAnsi"/>
        </w:rPr>
        <w:t xml:space="preserve"> és st</w:t>
      </w:r>
      <w:r w:rsidR="00A6525A">
        <w:rPr>
          <w:rFonts w:asciiTheme="majorHAnsi" w:hAnsiTheme="majorHAnsi" w:cstheme="majorHAnsi"/>
        </w:rPr>
        <w:t>atisztikai ada</w:t>
      </w:r>
      <w:r w:rsidR="007D2E88">
        <w:rPr>
          <w:rFonts w:asciiTheme="majorHAnsi" w:hAnsiTheme="majorHAnsi" w:cstheme="majorHAnsi"/>
        </w:rPr>
        <w:t xml:space="preserve">tbázist fedik le. A játéktábla tesztelését a </w:t>
      </w:r>
      <w:r w:rsidR="00A6525A" w:rsidRPr="00A6525A">
        <w:rPr>
          <w:rFonts w:ascii="Courier New" w:hAnsi="Courier New" w:cs="Courier New"/>
        </w:rPr>
        <w:t>TableTest</w:t>
      </w:r>
      <w:r w:rsidR="007D2E88">
        <w:rPr>
          <w:rFonts w:ascii="Courier New" w:hAnsi="Courier New" w:cs="Courier New"/>
        </w:rPr>
        <w:t xml:space="preserve"> </w:t>
      </w:r>
      <w:r w:rsidR="007D2E88">
        <w:rPr>
          <w:rFonts w:asciiTheme="majorHAnsi" w:hAnsiTheme="majorHAnsi" w:cstheme="majorHAnsi"/>
        </w:rPr>
        <w:t xml:space="preserve">valósítja meg. Ez a különböző kártyák hatásait, a pontok megfelelő összeadását, kártyák törlését és az AI által használt </w:t>
      </w:r>
      <w:r w:rsidR="007D2E88" w:rsidRPr="007D2E88">
        <w:rPr>
          <w:rFonts w:ascii="Courier New" w:hAnsi="Courier New" w:cs="Courier New"/>
        </w:rPr>
        <w:t>tryCard</w:t>
      </w:r>
      <w:r w:rsidR="007D2E88">
        <w:rPr>
          <w:rFonts w:asciiTheme="majorHAnsi" w:hAnsiTheme="majorHAnsi" w:cstheme="majorHAnsi"/>
        </w:rPr>
        <w:t xml:space="preserve"> függvényt teszteli</w:t>
      </w:r>
      <w:r w:rsidR="00FF7DB7">
        <w:rPr>
          <w:rFonts w:asciiTheme="majorHAnsi" w:hAnsiTheme="majorHAnsi" w:cstheme="majorHAnsi"/>
        </w:rPr>
        <w:t xml:space="preserve">k, ezzel együtt a </w:t>
      </w:r>
      <w:r w:rsidR="00FF7DB7" w:rsidRPr="00FF7DB7">
        <w:rPr>
          <w:rFonts w:ascii="Courier New" w:hAnsi="Courier New" w:cs="Courier New"/>
        </w:rPr>
        <w:t>cards</w:t>
      </w:r>
      <w:r w:rsidR="00FF7DB7">
        <w:rPr>
          <w:rFonts w:asciiTheme="majorHAnsi" w:hAnsiTheme="majorHAnsi" w:cstheme="majorHAnsi"/>
        </w:rPr>
        <w:t xml:space="preserve"> adatbázis is egy része is tesztelésre kerül.</w:t>
      </w:r>
    </w:p>
    <w:p w14:paraId="1D878FD7" w14:textId="46D55D13" w:rsidR="009B04FD" w:rsidRDefault="009B04FD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Theme="majorHAnsi" w:hAnsiTheme="majorHAnsi" w:cstheme="majorHAnsi"/>
        </w:rPr>
        <w:t xml:space="preserve">A </w:t>
      </w:r>
      <w:r w:rsidRPr="009B04FD">
        <w:rPr>
          <w:rFonts w:ascii="Courier New" w:hAnsi="Courier New" w:cs="Courier New"/>
        </w:rPr>
        <w:t>TableTest</w:t>
      </w:r>
      <w:r w:rsidRPr="009B04FD">
        <w:rPr>
          <w:rFonts w:asciiTheme="majorHAnsi" w:hAnsiTheme="majorHAnsi" w:cstheme="majorHAnsi"/>
        </w:rPr>
        <w:t xml:space="preserve"> osztályban található tesztek</w:t>
      </w:r>
      <w:r>
        <w:rPr>
          <w:rFonts w:asciiTheme="majorHAnsi" w:hAnsiTheme="majorHAnsi" w:cstheme="majorHAnsi"/>
        </w:rPr>
        <w:t>:</w:t>
      </w:r>
    </w:p>
    <w:p w14:paraId="026081AA" w14:textId="6DC9C6ED" w:rsidR="009B04FD" w:rsidRPr="009B04FD" w:rsidRDefault="009B04FD" w:rsidP="007C20C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="Courier New" w:hAnsi="Courier New" w:cs="Courier New"/>
        </w:rPr>
        <w:t>oneCardTest</w:t>
      </w:r>
      <w:r w:rsidRPr="009B04FD">
        <w:rPr>
          <w:rFonts w:asciiTheme="majorHAnsi" w:hAnsiTheme="majorHAnsi" w:cstheme="majorHAnsi"/>
        </w:rPr>
        <w:t>: minden kártyát tesztel, hogy a táblára lerakva jó értéket kapnak-e</w:t>
      </w:r>
    </w:p>
    <w:p w14:paraId="6DB509E5" w14:textId="1899D7A5" w:rsidR="009B04FD" w:rsidRPr="009B04FD" w:rsidRDefault="009B04FD" w:rsidP="007C20C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="Courier New" w:hAnsi="Courier New" w:cs="Courier New"/>
        </w:rPr>
        <w:t>allCardsTest</w:t>
      </w:r>
      <w:r w:rsidRPr="009B04FD">
        <w:rPr>
          <w:rFonts w:asciiTheme="majorHAnsi" w:hAnsiTheme="majorHAnsi" w:cstheme="majorHAnsi"/>
        </w:rPr>
        <w:t>: minden kártyát lerak a táblára és teszteli jó eredményt kap-e</w:t>
      </w:r>
    </w:p>
    <w:p w14:paraId="0B4AEC12" w14:textId="39497383" w:rsidR="009B04FD" w:rsidRPr="009B04FD" w:rsidRDefault="009B04FD" w:rsidP="007C20C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="Courier New" w:hAnsi="Courier New" w:cs="Courier New"/>
        </w:rPr>
        <w:t>plagueCardTest</w:t>
      </w:r>
      <w:r w:rsidRPr="009B04FD">
        <w:rPr>
          <w:rFonts w:asciiTheme="majorHAnsi" w:hAnsiTheme="majorHAnsi" w:cstheme="majorHAnsi"/>
        </w:rPr>
        <w:t xml:space="preserve">: a </w:t>
      </w:r>
      <w:r w:rsidRPr="009B04FD">
        <w:rPr>
          <w:rFonts w:ascii="Courier New" w:hAnsi="Courier New" w:cs="Courier New"/>
        </w:rPr>
        <w:t>Járvány</w:t>
      </w:r>
      <w:r w:rsidRPr="009B04FD">
        <w:rPr>
          <w:rFonts w:asciiTheme="majorHAnsi" w:hAnsiTheme="majorHAnsi" w:cstheme="majorHAnsi"/>
        </w:rPr>
        <w:t xml:space="preserve"> kártyát teszteli</w:t>
      </w:r>
    </w:p>
    <w:p w14:paraId="60BC9CBE" w14:textId="276B6F20" w:rsidR="009B04FD" w:rsidRPr="009B04FD" w:rsidRDefault="009B04FD" w:rsidP="007C20C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="Courier New" w:hAnsi="Courier New" w:cs="Courier New"/>
        </w:rPr>
        <w:t>fogCardsTest</w:t>
      </w:r>
      <w:r w:rsidRPr="009B04FD">
        <w:rPr>
          <w:rFonts w:asciiTheme="majorHAnsi" w:hAnsiTheme="majorHAnsi" w:cstheme="majorHAnsi"/>
        </w:rPr>
        <w:t xml:space="preserve">: a </w:t>
      </w:r>
      <w:r w:rsidRPr="009B04FD">
        <w:rPr>
          <w:rFonts w:ascii="Courier New" w:hAnsi="Courier New" w:cs="Courier New"/>
        </w:rPr>
        <w:t>Köd</w:t>
      </w:r>
      <w:r w:rsidRPr="009B04FD">
        <w:rPr>
          <w:rFonts w:asciiTheme="majorHAnsi" w:hAnsiTheme="majorHAnsi" w:cstheme="majorHAnsi"/>
        </w:rPr>
        <w:t xml:space="preserve"> lapot teszteli</w:t>
      </w:r>
    </w:p>
    <w:p w14:paraId="1173E971" w14:textId="72660AF1" w:rsidR="009B04FD" w:rsidRPr="009B04FD" w:rsidRDefault="009B04FD" w:rsidP="007C20C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="Courier New" w:hAnsi="Courier New" w:cs="Courier New"/>
        </w:rPr>
        <w:t>frostCardsTest</w:t>
      </w:r>
      <w:r w:rsidRPr="009B04FD">
        <w:rPr>
          <w:rFonts w:asciiTheme="majorHAnsi" w:hAnsiTheme="majorHAnsi" w:cstheme="majorHAnsi"/>
        </w:rPr>
        <w:t xml:space="preserve">: a </w:t>
      </w:r>
      <w:r w:rsidRPr="009B04FD">
        <w:rPr>
          <w:rFonts w:ascii="Courier New" w:hAnsi="Courier New" w:cs="Courier New"/>
        </w:rPr>
        <w:t>Fagy</w:t>
      </w:r>
      <w:r w:rsidRPr="009B04FD">
        <w:rPr>
          <w:rFonts w:asciiTheme="majorHAnsi" w:hAnsiTheme="majorHAnsi" w:cstheme="majorHAnsi"/>
        </w:rPr>
        <w:t xml:space="preserve"> lapot teszteli</w:t>
      </w:r>
    </w:p>
    <w:p w14:paraId="775C20C0" w14:textId="4280BCFA" w:rsidR="009B04FD" w:rsidRPr="009B04FD" w:rsidRDefault="009B04FD" w:rsidP="007C20C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="Courier New" w:hAnsi="Courier New" w:cs="Courier New"/>
        </w:rPr>
        <w:t>deleteCadsTest</w:t>
      </w:r>
      <w:r w:rsidRPr="009B04FD">
        <w:rPr>
          <w:rFonts w:asciiTheme="majorHAnsi" w:hAnsiTheme="majorHAnsi" w:cstheme="majorHAnsi"/>
        </w:rPr>
        <w:t>: a lapok törlését teszteli</w:t>
      </w:r>
    </w:p>
    <w:p w14:paraId="5C48EE38" w14:textId="0650A9F7" w:rsidR="009B04FD" w:rsidRDefault="009B04FD" w:rsidP="007C20C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Theme="majorHAnsi" w:hAnsiTheme="majorHAnsi" w:cstheme="majorHAnsi"/>
        </w:rPr>
      </w:pPr>
      <w:r w:rsidRPr="009B04FD">
        <w:rPr>
          <w:rFonts w:ascii="Courier New" w:hAnsi="Courier New" w:cs="Courier New"/>
        </w:rPr>
        <w:t>tryCardsTest</w:t>
      </w:r>
      <w:r w:rsidRPr="009B04FD">
        <w:rPr>
          <w:rFonts w:asciiTheme="majorHAnsi" w:hAnsiTheme="majorHAnsi" w:cstheme="majorHAnsi"/>
        </w:rPr>
        <w:t xml:space="preserve">: a </w:t>
      </w:r>
      <w:r w:rsidRPr="009B04FD">
        <w:rPr>
          <w:rFonts w:ascii="Courier New" w:hAnsi="Courier New" w:cs="Courier New"/>
        </w:rPr>
        <w:t>tryCard</w:t>
      </w:r>
      <w:r w:rsidR="00341F76">
        <w:rPr>
          <w:rFonts w:asciiTheme="majorHAnsi" w:hAnsiTheme="majorHAnsi" w:cstheme="majorHAnsi"/>
        </w:rPr>
        <w:t xml:space="preserve"> függvé</w:t>
      </w:r>
      <w:r w:rsidRPr="009B04FD">
        <w:rPr>
          <w:rFonts w:asciiTheme="majorHAnsi" w:hAnsiTheme="majorHAnsi" w:cstheme="majorHAnsi"/>
        </w:rPr>
        <w:t xml:space="preserve">ny által visszaadott értéket teszteli </w:t>
      </w:r>
    </w:p>
    <w:p w14:paraId="5F950E6B" w14:textId="67304A01" w:rsidR="00341F76" w:rsidRDefault="00341F76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kártyákat tároló adatbázisokat a </w:t>
      </w:r>
      <w:r>
        <w:rPr>
          <w:rFonts w:ascii="Courier New" w:hAnsi="Courier New" w:cs="Courier New"/>
        </w:rPr>
        <w:t>CardsTes</w:t>
      </w:r>
      <w:r w:rsidRPr="00341F76">
        <w:rPr>
          <w:rFonts w:ascii="Courier New" w:hAnsi="Courier New" w:cs="Courier New"/>
        </w:rPr>
        <w:t>t</w:t>
      </w:r>
      <w:r w:rsidR="00547590">
        <w:rPr>
          <w:rFonts w:ascii="Courier New" w:hAnsi="Courier New" w:cs="Courier New"/>
        </w:rPr>
        <w:t xml:space="preserve"> </w:t>
      </w:r>
      <w:r w:rsidR="00547590" w:rsidRPr="00547590">
        <w:rPr>
          <w:rFonts w:asciiTheme="majorHAnsi" w:hAnsiTheme="majorHAnsi" w:cstheme="majorHAnsi"/>
        </w:rPr>
        <w:t>teszteli.</w:t>
      </w:r>
      <w:r w:rsidR="00547590">
        <w:rPr>
          <w:rFonts w:asciiTheme="majorHAnsi" w:hAnsiTheme="majorHAnsi" w:cstheme="majorHAnsi"/>
        </w:rPr>
        <w:t xml:space="preserve"> Ez teszteli a játékos létrehozását, lapjainak lekérését, a játékos alaphelyzetbe állítását, a pakli és további kártyák közötti mozgatást és a kártya adatainak lekérését.</w:t>
      </w:r>
    </w:p>
    <w:p w14:paraId="42940378" w14:textId="0023F329" w:rsidR="00547590" w:rsidRDefault="00547590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</w:t>
      </w:r>
      <w:r w:rsidRPr="00547590">
        <w:rPr>
          <w:rFonts w:ascii="Courier New" w:hAnsi="Courier New" w:cs="Courier New"/>
        </w:rPr>
        <w:t>CardsTest</w:t>
      </w:r>
      <w:r>
        <w:rPr>
          <w:rFonts w:asciiTheme="majorHAnsi" w:hAnsiTheme="majorHAnsi" w:cstheme="majorHAnsi"/>
        </w:rPr>
        <w:t xml:space="preserve"> osztályban található tesztek:</w:t>
      </w:r>
    </w:p>
    <w:p w14:paraId="7E34188C" w14:textId="00400939" w:rsidR="00547590" w:rsidRDefault="00547590" w:rsidP="007C20C4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a_playerTest: a játékos létrehozását teszteli</w:t>
      </w:r>
    </w:p>
    <w:p w14:paraId="33AE82A9" w14:textId="24C6C2D4" w:rsidR="00547590" w:rsidRDefault="00547590" w:rsidP="007C20C4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b_moveTest: minden lapot a pakliba helyez, majd vissza a többi laphoz</w:t>
      </w:r>
    </w:p>
    <w:p w14:paraId="782D0106" w14:textId="3BE76A48" w:rsidR="00547590" w:rsidRDefault="00547590" w:rsidP="007C20C4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c_resetPlayerTest: a játékos alaphelyzetbe kerülését teszteli</w:t>
      </w:r>
    </w:p>
    <w:p w14:paraId="37E51FED" w14:textId="49045C37" w:rsidR="00547590" w:rsidRPr="00547590" w:rsidRDefault="00547590" w:rsidP="007C20C4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d_getCardTest: három különböző lap adatait kéri le és vizsgálja meg megfelelőek-e</w:t>
      </w:r>
    </w:p>
    <w:p w14:paraId="2CB05773" w14:textId="77777777" w:rsidR="007C20C4" w:rsidRDefault="007C20C4" w:rsidP="007C20C4">
      <w:pPr>
        <w:spacing w:line="360" w:lineRule="auto"/>
        <w:jc w:val="both"/>
        <w:rPr>
          <w:rFonts w:asciiTheme="majorHAnsi" w:hAnsiTheme="majorHAnsi" w:cstheme="majorHAnsi"/>
        </w:rPr>
      </w:pPr>
      <w:r w:rsidRPr="007C20C4">
        <w:rPr>
          <w:rFonts w:asciiTheme="majorHAnsi" w:hAnsiTheme="majorHAnsi" w:cstheme="majorHAnsi"/>
        </w:rPr>
        <w:t>A statisztikai adatbázist a</w:t>
      </w:r>
      <w:r>
        <w:t xml:space="preserve"> </w:t>
      </w:r>
      <w:r w:rsidRPr="007C20C4">
        <w:rPr>
          <w:rFonts w:ascii="Courier New" w:hAnsi="Courier New" w:cs="Courier New"/>
        </w:rPr>
        <w:t>StatsTest</w:t>
      </w:r>
      <w:r>
        <w:rPr>
          <w:rFonts w:ascii="Courier New" w:hAnsi="Courier New" w:cs="Courier New"/>
        </w:rPr>
        <w:t xml:space="preserve"> </w:t>
      </w:r>
      <w:r>
        <w:rPr>
          <w:rFonts w:asciiTheme="majorHAnsi" w:hAnsiTheme="majorHAnsi" w:cstheme="majorHAnsi"/>
        </w:rPr>
        <w:t xml:space="preserve">teszteli. Ez az adatbázis létrehozását, az adatok feltöltését, valamint az AI által használt </w:t>
      </w:r>
      <w:r w:rsidRPr="007C20C4">
        <w:rPr>
          <w:rFonts w:ascii="Courier New" w:hAnsi="Courier New" w:cs="Courier New"/>
        </w:rPr>
        <w:t>getChance</w:t>
      </w:r>
      <w:r>
        <w:t xml:space="preserve"> </w:t>
      </w:r>
      <w:r>
        <w:rPr>
          <w:rFonts w:asciiTheme="majorHAnsi" w:hAnsiTheme="majorHAnsi" w:cstheme="majorHAnsi"/>
        </w:rPr>
        <w:t>függvény visszatérési értékét teszteli.</w:t>
      </w:r>
    </w:p>
    <w:p w14:paraId="72AD2054" w14:textId="77777777" w:rsidR="007C20C4" w:rsidRDefault="007C20C4" w:rsidP="007C20C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A </w:t>
      </w:r>
      <w:r w:rsidRPr="007C20C4">
        <w:rPr>
          <w:rFonts w:ascii="Courier New" w:hAnsi="Courier New" w:cs="Courier New"/>
        </w:rPr>
        <w:t>StatsTest</w:t>
      </w:r>
      <w:r>
        <w:t xml:space="preserve"> </w:t>
      </w:r>
      <w:r>
        <w:rPr>
          <w:rFonts w:asciiTheme="majorHAnsi" w:hAnsiTheme="majorHAnsi" w:cstheme="majorHAnsi"/>
        </w:rPr>
        <w:t>osztályban található tesztek:</w:t>
      </w:r>
    </w:p>
    <w:p w14:paraId="48AE5E7B" w14:textId="06CD57E0" w:rsidR="007C20C4" w:rsidRDefault="007C20C4" w:rsidP="007C20C4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Theme="majorHAnsi" w:hAnsiTheme="majorHAnsi" w:cstheme="majorHAnsi"/>
        </w:rPr>
      </w:pPr>
      <w:r w:rsidRPr="00FF603C">
        <w:rPr>
          <w:rFonts w:ascii="Courier New" w:hAnsi="Courier New" w:cs="Courier New"/>
        </w:rPr>
        <w:t>a_initTest</w:t>
      </w:r>
      <w:r>
        <w:rPr>
          <w:rFonts w:asciiTheme="majorHAnsi" w:hAnsiTheme="majorHAnsi" w:cstheme="majorHAnsi"/>
        </w:rPr>
        <w:t>: az adatbázis létrehozását teszteli</w:t>
      </w:r>
    </w:p>
    <w:p w14:paraId="1BE78317" w14:textId="29234811" w:rsidR="007C20C4" w:rsidRDefault="007C20C4" w:rsidP="007C20C4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Theme="majorHAnsi" w:hAnsiTheme="majorHAnsi" w:cstheme="majorHAnsi"/>
        </w:rPr>
      </w:pPr>
      <w:r w:rsidRPr="00FF603C">
        <w:rPr>
          <w:rFonts w:ascii="Courier New" w:hAnsi="Courier New" w:cs="Courier New"/>
        </w:rPr>
        <w:t>b_threeStatTest</w:t>
      </w:r>
      <w:r>
        <w:rPr>
          <w:rFonts w:asciiTheme="majorHAnsi" w:hAnsiTheme="majorHAnsi" w:cstheme="majorHAnsi"/>
        </w:rPr>
        <w:t>: az adatbázist három adattal tölti fel, ebben az esetben 0 esélyt kell visszaadnia</w:t>
      </w:r>
    </w:p>
    <w:p w14:paraId="74383328" w14:textId="4761E779" w:rsidR="007C20C4" w:rsidRDefault="007C20C4" w:rsidP="007C20C4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Theme="majorHAnsi" w:hAnsiTheme="majorHAnsi" w:cstheme="majorHAnsi"/>
        </w:rPr>
      </w:pPr>
      <w:r w:rsidRPr="00FF603C">
        <w:rPr>
          <w:rFonts w:ascii="Courier New" w:hAnsi="Courier New" w:cs="Courier New"/>
        </w:rPr>
        <w:t>c_fourthStatTest</w:t>
      </w:r>
      <w:r w:rsidR="00662726">
        <w:rPr>
          <w:rFonts w:asciiTheme="majorHAnsi" w:hAnsiTheme="majorHAnsi" w:cstheme="majorHAnsi"/>
        </w:rPr>
        <w:t>: negyedik adat hozzá</w:t>
      </w:r>
      <w:r>
        <w:rPr>
          <w:rFonts w:asciiTheme="majorHAnsi" w:hAnsiTheme="majorHAnsi" w:cstheme="majorHAnsi"/>
        </w:rPr>
        <w:t>adása után már valós esélyt ad vissza, ebben az esetben az átlag pont a maximum és minimum fele</w:t>
      </w:r>
    </w:p>
    <w:p w14:paraId="640854E1" w14:textId="71F1463E" w:rsidR="007C20C4" w:rsidRDefault="007C20C4" w:rsidP="007C20C4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Theme="majorHAnsi" w:hAnsiTheme="majorHAnsi" w:cstheme="majorHAnsi"/>
        </w:rPr>
      </w:pPr>
      <w:r w:rsidRPr="00FF603C">
        <w:rPr>
          <w:rFonts w:ascii="Courier New" w:hAnsi="Courier New" w:cs="Courier New"/>
        </w:rPr>
        <w:t>d_avgBiggerHalfTest</w:t>
      </w:r>
      <w:r>
        <w:rPr>
          <w:rFonts w:asciiTheme="majorHAnsi" w:hAnsiTheme="majorHAnsi" w:cstheme="majorHAnsi"/>
        </w:rPr>
        <w:t>: az átlag nagyobb</w:t>
      </w:r>
      <w:r w:rsidR="006A601B">
        <w:rPr>
          <w:rFonts w:asciiTheme="majorHAnsi" w:hAnsiTheme="majorHAnsi" w:cstheme="majorHAnsi"/>
        </w:rPr>
        <w:t>,</w:t>
      </w:r>
      <w:r>
        <w:rPr>
          <w:rFonts w:asciiTheme="majorHAnsi" w:hAnsiTheme="majorHAnsi" w:cstheme="majorHAnsi"/>
        </w:rPr>
        <w:t xml:space="preserve"> mint a maximum és minimum fele</w:t>
      </w:r>
    </w:p>
    <w:p w14:paraId="5C87EE42" w14:textId="5020B940" w:rsidR="007C20C4" w:rsidRDefault="007C20C4" w:rsidP="007C20C4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Theme="majorHAnsi" w:hAnsiTheme="majorHAnsi" w:cstheme="majorHAnsi"/>
        </w:rPr>
      </w:pPr>
      <w:r w:rsidRPr="00FF603C">
        <w:rPr>
          <w:rFonts w:ascii="Courier New" w:hAnsi="Courier New" w:cs="Courier New"/>
        </w:rPr>
        <w:t>e_avgSmallerHalfTest</w:t>
      </w:r>
      <w:r>
        <w:rPr>
          <w:rFonts w:asciiTheme="majorHAnsi" w:hAnsiTheme="majorHAnsi" w:cstheme="majorHAnsi"/>
        </w:rPr>
        <w:t>: az átlag kisebb</w:t>
      </w:r>
      <w:r w:rsidR="006A601B">
        <w:rPr>
          <w:rFonts w:asciiTheme="majorHAnsi" w:hAnsiTheme="majorHAnsi" w:cstheme="majorHAnsi"/>
        </w:rPr>
        <w:t>,</w:t>
      </w:r>
      <w:r>
        <w:rPr>
          <w:rFonts w:asciiTheme="majorHAnsi" w:hAnsiTheme="majorHAnsi" w:cstheme="majorHAnsi"/>
        </w:rPr>
        <w:t xml:space="preserve"> mint a maximum és minimum fele</w:t>
      </w:r>
    </w:p>
    <w:p w14:paraId="6F83AF17" w14:textId="1E3413B7" w:rsidR="009E31BD" w:rsidRDefault="009E31BD" w:rsidP="009E31BD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 tesztforgatókönyvek a játék grafikus felületét, a szerver és kliens működését tesztelik. A tesztesetek lépésekből állnak, amelyekhez meg van adva a várt eredmények, ez alapján a teszt lépések megfele</w:t>
      </w:r>
      <w:r w:rsidR="00662726">
        <w:rPr>
          <w:rFonts w:asciiTheme="majorHAnsi" w:hAnsiTheme="majorHAnsi" w:cstheme="majorHAnsi"/>
        </w:rPr>
        <w:t>l</w:t>
      </w:r>
      <w:r>
        <w:rPr>
          <w:rFonts w:asciiTheme="majorHAnsi" w:hAnsiTheme="majorHAnsi" w:cstheme="majorHAnsi"/>
        </w:rPr>
        <w:t>hetnek, ha egyeznek az eredménnyel, illetve elbukhatnak</w:t>
      </w:r>
      <w:r w:rsidR="006A601B">
        <w:rPr>
          <w:rFonts w:asciiTheme="majorHAnsi" w:hAnsiTheme="majorHAnsi" w:cstheme="majorHAnsi"/>
        </w:rPr>
        <w:t>,</w:t>
      </w:r>
      <w:r>
        <w:rPr>
          <w:rFonts w:asciiTheme="majorHAnsi" w:hAnsiTheme="majorHAnsi" w:cstheme="majorHAnsi"/>
        </w:rPr>
        <w:t xml:space="preserve"> ha a vártnál eltérő az eredmény.</w:t>
      </w:r>
    </w:p>
    <w:p w14:paraId="71D8E33C" w14:textId="4BC8C51B" w:rsidR="009E31BD" w:rsidRPr="0064567B" w:rsidRDefault="009E31BD" w:rsidP="0064567B">
      <w:pPr>
        <w:spacing w:line="360" w:lineRule="auto"/>
        <w:jc w:val="both"/>
        <w:rPr>
          <w:rFonts w:asciiTheme="majorHAnsi" w:hAnsiTheme="majorHAnsi" w:cstheme="majorHAnsi"/>
          <w:b/>
        </w:rPr>
      </w:pPr>
      <w:r w:rsidRPr="0064567B">
        <w:rPr>
          <w:rFonts w:asciiTheme="majorHAnsi" w:hAnsiTheme="majorHAnsi" w:cstheme="majorHAnsi"/>
          <w:b/>
        </w:rPr>
        <w:t>Játék indítása új felhasználóval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26"/>
        <w:gridCol w:w="3599"/>
        <w:gridCol w:w="2927"/>
        <w:gridCol w:w="1659"/>
      </w:tblGrid>
      <w:tr w:rsidR="00B03F9A" w14:paraId="7FABC27C" w14:textId="77777777" w:rsidTr="0064567B">
        <w:trPr>
          <w:trHeight w:val="659"/>
        </w:trPr>
        <w:tc>
          <w:tcPr>
            <w:tcW w:w="426" w:type="dxa"/>
          </w:tcPr>
          <w:p w14:paraId="4BE22F5D" w14:textId="77777777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3599" w:type="dxa"/>
          </w:tcPr>
          <w:p w14:paraId="29951F4D" w14:textId="295F663E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Művelet</w:t>
            </w:r>
          </w:p>
        </w:tc>
        <w:tc>
          <w:tcPr>
            <w:tcW w:w="2927" w:type="dxa"/>
          </w:tcPr>
          <w:p w14:paraId="58DE8DEF" w14:textId="283EE6CE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Várt eredmény</w:t>
            </w:r>
          </w:p>
        </w:tc>
        <w:tc>
          <w:tcPr>
            <w:tcW w:w="1659" w:type="dxa"/>
          </w:tcPr>
          <w:p w14:paraId="6CF7F62B" w14:textId="7D1EFEA5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Kapott eredmény</w:t>
            </w:r>
          </w:p>
        </w:tc>
      </w:tr>
      <w:tr w:rsidR="00B03F9A" w14:paraId="7DD6B950" w14:textId="77777777" w:rsidTr="0064567B">
        <w:tc>
          <w:tcPr>
            <w:tcW w:w="426" w:type="dxa"/>
          </w:tcPr>
          <w:p w14:paraId="12FF3545" w14:textId="711A3FCB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599" w:type="dxa"/>
          </w:tcPr>
          <w:p w14:paraId="7B50FA6A" w14:textId="3F3FF0A1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Indítsuk el a játékot</w:t>
            </w:r>
          </w:p>
        </w:tc>
        <w:tc>
          <w:tcPr>
            <w:tcW w:w="2927" w:type="dxa"/>
          </w:tcPr>
          <w:p w14:paraId="6CA3BFF2" w14:textId="039C6961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bejelentkező képernyő megjelenik</w:t>
            </w:r>
          </w:p>
        </w:tc>
        <w:tc>
          <w:tcPr>
            <w:tcW w:w="1659" w:type="dxa"/>
          </w:tcPr>
          <w:p w14:paraId="6107A877" w14:textId="6FE593A3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22613F77" w14:textId="77777777" w:rsidTr="0064567B">
        <w:trPr>
          <w:trHeight w:val="794"/>
        </w:trPr>
        <w:tc>
          <w:tcPr>
            <w:tcW w:w="426" w:type="dxa"/>
          </w:tcPr>
          <w:p w14:paraId="3F4130DD" w14:textId="170E34A7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599" w:type="dxa"/>
          </w:tcPr>
          <w:p w14:paraId="31903B55" w14:textId="63AB574E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Írjunk be egy új nevet</w:t>
            </w:r>
          </w:p>
        </w:tc>
        <w:tc>
          <w:tcPr>
            <w:tcW w:w="2927" w:type="dxa"/>
          </w:tcPr>
          <w:p w14:paraId="0540FCBB" w14:textId="7F5ACBF2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szöveg megadható</w:t>
            </w:r>
          </w:p>
        </w:tc>
        <w:tc>
          <w:tcPr>
            <w:tcW w:w="1659" w:type="dxa"/>
          </w:tcPr>
          <w:p w14:paraId="292C4509" w14:textId="6E9F52C4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6AB004AD" w14:textId="77777777" w:rsidTr="0064567B">
        <w:tc>
          <w:tcPr>
            <w:tcW w:w="426" w:type="dxa"/>
          </w:tcPr>
          <w:p w14:paraId="68E87D26" w14:textId="17069F58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599" w:type="dxa"/>
          </w:tcPr>
          <w:p w14:paraId="07CC7FDE" w14:textId="42FC6CD8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Nyomjuk meg az OK gombot</w:t>
            </w:r>
          </w:p>
        </w:tc>
        <w:tc>
          <w:tcPr>
            <w:tcW w:w="2927" w:type="dxa"/>
          </w:tcPr>
          <w:p w14:paraId="4B520DA3" w14:textId="56148CCF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 főmenü</w:t>
            </w:r>
          </w:p>
        </w:tc>
        <w:tc>
          <w:tcPr>
            <w:tcW w:w="1659" w:type="dxa"/>
          </w:tcPr>
          <w:p w14:paraId="25E20394" w14:textId="713722F5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327F53CD" w14:textId="77777777" w:rsidTr="0064567B">
        <w:trPr>
          <w:trHeight w:val="1395"/>
        </w:trPr>
        <w:tc>
          <w:tcPr>
            <w:tcW w:w="426" w:type="dxa"/>
          </w:tcPr>
          <w:p w14:paraId="789C00FF" w14:textId="741BC10B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599" w:type="dxa"/>
          </w:tcPr>
          <w:p w14:paraId="3A59BD28" w14:textId="5D8AD5A9" w:rsidR="00B03F9A" w:rsidRDefault="001A1E63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Kattintsunk</w:t>
            </w:r>
            <w:r w:rsidR="00B03F9A">
              <w:rPr>
                <w:rFonts w:asciiTheme="majorHAnsi" w:hAnsiTheme="majorHAnsi" w:cstheme="majorHAnsi"/>
              </w:rPr>
              <w:t xml:space="preserve"> a Start SinglePlayer gombra</w:t>
            </w:r>
          </w:p>
        </w:tc>
        <w:tc>
          <w:tcPr>
            <w:tcW w:w="2927" w:type="dxa"/>
          </w:tcPr>
          <w:p w14:paraId="1FBA7370" w14:textId="36A56DBB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gomb nem aktív, a rákattintás nem csinál semmit</w:t>
            </w:r>
          </w:p>
        </w:tc>
        <w:tc>
          <w:tcPr>
            <w:tcW w:w="1659" w:type="dxa"/>
          </w:tcPr>
          <w:p w14:paraId="4EEB433D" w14:textId="6B4517A6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49ED7283" w14:textId="77777777" w:rsidTr="0064567B">
        <w:trPr>
          <w:trHeight w:val="2180"/>
        </w:trPr>
        <w:tc>
          <w:tcPr>
            <w:tcW w:w="426" w:type="dxa"/>
          </w:tcPr>
          <w:p w14:paraId="746A51E2" w14:textId="67C9A72C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599" w:type="dxa"/>
          </w:tcPr>
          <w:p w14:paraId="7DB05EB9" w14:textId="13DF3113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az Edit Deck menüt</w:t>
            </w:r>
          </w:p>
        </w:tc>
        <w:tc>
          <w:tcPr>
            <w:tcW w:w="2927" w:type="dxa"/>
          </w:tcPr>
          <w:p w14:paraId="722EE567" w14:textId="3A024520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az Edit Deck menü, 21 lapunk van, a paklink üres</w:t>
            </w:r>
          </w:p>
        </w:tc>
        <w:tc>
          <w:tcPr>
            <w:tcW w:w="1659" w:type="dxa"/>
          </w:tcPr>
          <w:p w14:paraId="0C23868C" w14:textId="54A924E1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6AFC5021" w14:textId="77777777" w:rsidTr="0064567B">
        <w:tc>
          <w:tcPr>
            <w:tcW w:w="426" w:type="dxa"/>
          </w:tcPr>
          <w:p w14:paraId="422EFA1E" w14:textId="3E1F3DA4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lastRenderedPageBreak/>
              <w:t>6</w:t>
            </w:r>
          </w:p>
        </w:tc>
        <w:tc>
          <w:tcPr>
            <w:tcW w:w="3599" w:type="dxa"/>
          </w:tcPr>
          <w:p w14:paraId="354EFAA2" w14:textId="2DD43CD8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Rakjunk legalább 20 lapot a paklinkba</w:t>
            </w:r>
          </w:p>
        </w:tc>
        <w:tc>
          <w:tcPr>
            <w:tcW w:w="2927" w:type="dxa"/>
          </w:tcPr>
          <w:p w14:paraId="31F1FA09" w14:textId="11CB353D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lapok dupla kattintással és az Add gombbal is hozzá</w:t>
            </w:r>
            <w:r w:rsidR="004905C2">
              <w:rPr>
                <w:rFonts w:asciiTheme="majorHAnsi" w:hAnsiTheme="majorHAnsi" w:cstheme="majorHAnsi"/>
              </w:rPr>
              <w:t xml:space="preserve"> </w:t>
            </w:r>
            <w:r>
              <w:rPr>
                <w:rFonts w:asciiTheme="majorHAnsi" w:hAnsiTheme="majorHAnsi" w:cstheme="majorHAnsi"/>
              </w:rPr>
              <w:t>adhatóak</w:t>
            </w:r>
          </w:p>
        </w:tc>
        <w:tc>
          <w:tcPr>
            <w:tcW w:w="1659" w:type="dxa"/>
          </w:tcPr>
          <w:p w14:paraId="2B11F54D" w14:textId="77F8A307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3E19CE52" w14:textId="77777777" w:rsidTr="0064567B">
        <w:tc>
          <w:tcPr>
            <w:tcW w:w="426" w:type="dxa"/>
          </w:tcPr>
          <w:p w14:paraId="2F7600C6" w14:textId="4F8CA3AE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3599" w:type="dxa"/>
          </w:tcPr>
          <w:p w14:paraId="6C9AF4ED" w14:textId="1F3E2DF6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Lépjünk vissza a főmenübe</w:t>
            </w:r>
          </w:p>
        </w:tc>
        <w:tc>
          <w:tcPr>
            <w:tcW w:w="2927" w:type="dxa"/>
          </w:tcPr>
          <w:p w14:paraId="0FB31A84" w14:textId="0C997805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főmenü megjelenik, az indító gombok már aktívak</w:t>
            </w:r>
          </w:p>
        </w:tc>
        <w:tc>
          <w:tcPr>
            <w:tcW w:w="1659" w:type="dxa"/>
          </w:tcPr>
          <w:p w14:paraId="650CFB83" w14:textId="189334D6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628DAE40" w14:textId="77777777" w:rsidTr="0064567B">
        <w:tc>
          <w:tcPr>
            <w:tcW w:w="426" w:type="dxa"/>
          </w:tcPr>
          <w:p w14:paraId="27603203" w14:textId="617021A7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8</w:t>
            </w:r>
          </w:p>
        </w:tc>
        <w:tc>
          <w:tcPr>
            <w:tcW w:w="3599" w:type="dxa"/>
          </w:tcPr>
          <w:p w14:paraId="7F0CF1AF" w14:textId="5D086D91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Lépjünk ki az Exit gombbal</w:t>
            </w:r>
          </w:p>
        </w:tc>
        <w:tc>
          <w:tcPr>
            <w:tcW w:w="2927" w:type="dxa"/>
          </w:tcPr>
          <w:p w14:paraId="2EA0B4DF" w14:textId="7BB33E26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bezáródik</w:t>
            </w:r>
          </w:p>
        </w:tc>
        <w:tc>
          <w:tcPr>
            <w:tcW w:w="1659" w:type="dxa"/>
          </w:tcPr>
          <w:p w14:paraId="664790DF" w14:textId="625EC1CB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</w:tbl>
    <w:p w14:paraId="3509C1E2" w14:textId="77777777" w:rsidR="009E31BD" w:rsidRPr="009E31BD" w:rsidRDefault="009E31BD" w:rsidP="009E31BD">
      <w:pPr>
        <w:spacing w:line="360" w:lineRule="auto"/>
        <w:ind w:firstLine="708"/>
        <w:jc w:val="both"/>
        <w:rPr>
          <w:rFonts w:asciiTheme="majorHAnsi" w:hAnsiTheme="majorHAnsi" w:cstheme="majorHAnsi"/>
        </w:rPr>
      </w:pPr>
    </w:p>
    <w:p w14:paraId="5DEC2D63" w14:textId="6E8E8EA7" w:rsidR="009E31BD" w:rsidRPr="0064567B" w:rsidRDefault="00A220A7" w:rsidP="009E31BD">
      <w:pPr>
        <w:spacing w:line="360" w:lineRule="auto"/>
        <w:jc w:val="both"/>
        <w:rPr>
          <w:rFonts w:asciiTheme="majorHAnsi" w:hAnsiTheme="majorHAnsi" w:cstheme="majorHAnsi"/>
          <w:b/>
        </w:rPr>
      </w:pPr>
      <w:r w:rsidRPr="0064567B">
        <w:rPr>
          <w:rFonts w:asciiTheme="majorHAnsi" w:hAnsiTheme="majorHAnsi" w:cstheme="majorHAnsi"/>
          <w:b/>
        </w:rPr>
        <w:t>Játék indítása meglévő felhasználóval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"/>
        <w:gridCol w:w="3563"/>
        <w:gridCol w:w="2957"/>
        <w:gridCol w:w="1665"/>
      </w:tblGrid>
      <w:tr w:rsidR="00B03F9A" w14:paraId="17113D97" w14:textId="77777777" w:rsidTr="001A1E63">
        <w:tc>
          <w:tcPr>
            <w:tcW w:w="534" w:type="dxa"/>
          </w:tcPr>
          <w:p w14:paraId="013A1894" w14:textId="77777777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3563" w:type="dxa"/>
          </w:tcPr>
          <w:p w14:paraId="4FFCF369" w14:textId="2DB48409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Művelet</w:t>
            </w:r>
          </w:p>
        </w:tc>
        <w:tc>
          <w:tcPr>
            <w:tcW w:w="2957" w:type="dxa"/>
          </w:tcPr>
          <w:p w14:paraId="3612EE38" w14:textId="3201DEF9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Várt eredmény</w:t>
            </w:r>
          </w:p>
        </w:tc>
        <w:tc>
          <w:tcPr>
            <w:tcW w:w="1665" w:type="dxa"/>
          </w:tcPr>
          <w:p w14:paraId="0F49A37A" w14:textId="0CD3C9DB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Kapott eredmény</w:t>
            </w:r>
          </w:p>
        </w:tc>
      </w:tr>
      <w:tr w:rsidR="00B03F9A" w14:paraId="7AC80060" w14:textId="77777777" w:rsidTr="001A1E63">
        <w:tc>
          <w:tcPr>
            <w:tcW w:w="534" w:type="dxa"/>
          </w:tcPr>
          <w:p w14:paraId="63E4AF12" w14:textId="11348BC0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563" w:type="dxa"/>
          </w:tcPr>
          <w:p w14:paraId="0B747B29" w14:textId="2CCD87EF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Indítsuk el a játékot</w:t>
            </w:r>
          </w:p>
        </w:tc>
        <w:tc>
          <w:tcPr>
            <w:tcW w:w="2957" w:type="dxa"/>
          </w:tcPr>
          <w:p w14:paraId="0EA59B4E" w14:textId="0ED4C5AE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bejelentkező képernyő megjelenik</w:t>
            </w:r>
          </w:p>
        </w:tc>
        <w:tc>
          <w:tcPr>
            <w:tcW w:w="1665" w:type="dxa"/>
          </w:tcPr>
          <w:p w14:paraId="0243B6C9" w14:textId="683D7098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309C7FEF" w14:textId="77777777" w:rsidTr="001A1E63">
        <w:tc>
          <w:tcPr>
            <w:tcW w:w="534" w:type="dxa"/>
          </w:tcPr>
          <w:p w14:paraId="13E08716" w14:textId="27E20E7B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563" w:type="dxa"/>
          </w:tcPr>
          <w:p w14:paraId="65C36E64" w14:textId="571D2350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Nyomjuk az OK gombra</w:t>
            </w:r>
          </w:p>
        </w:tc>
        <w:tc>
          <w:tcPr>
            <w:tcW w:w="2957" w:type="dxa"/>
          </w:tcPr>
          <w:p w14:paraId="156EEB7D" w14:textId="57F03199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főmenü nem jelenik meg, újra megjelenik a bejelntkező képernyő</w:t>
            </w:r>
          </w:p>
        </w:tc>
        <w:tc>
          <w:tcPr>
            <w:tcW w:w="1665" w:type="dxa"/>
          </w:tcPr>
          <w:p w14:paraId="5B4CE93C" w14:textId="18156DFC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17C388E2" w14:textId="77777777" w:rsidTr="001A1E63">
        <w:tc>
          <w:tcPr>
            <w:tcW w:w="534" w:type="dxa"/>
          </w:tcPr>
          <w:p w14:paraId="6938DE31" w14:textId="26525456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563" w:type="dxa"/>
          </w:tcPr>
          <w:p w14:paraId="7EE4C531" w14:textId="27AB145C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Írjuk be az előzőleg használt felhasználó nevet</w:t>
            </w:r>
          </w:p>
        </w:tc>
        <w:tc>
          <w:tcPr>
            <w:tcW w:w="2957" w:type="dxa"/>
          </w:tcPr>
          <w:p w14:paraId="296DF30C" w14:textId="76C9ED2A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főmenü megjelenik</w:t>
            </w:r>
          </w:p>
        </w:tc>
        <w:tc>
          <w:tcPr>
            <w:tcW w:w="1665" w:type="dxa"/>
          </w:tcPr>
          <w:p w14:paraId="7A11CBC7" w14:textId="09290C34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13A770F3" w14:textId="77777777" w:rsidTr="001A1E63">
        <w:tc>
          <w:tcPr>
            <w:tcW w:w="534" w:type="dxa"/>
          </w:tcPr>
          <w:p w14:paraId="30F38AB6" w14:textId="3F7A1DF1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563" w:type="dxa"/>
          </w:tcPr>
          <w:p w14:paraId="4366F5AE" w14:textId="45B0F6A9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Kattintsunk a Start SinglePlayer gombra </w:t>
            </w:r>
          </w:p>
        </w:tc>
        <w:tc>
          <w:tcPr>
            <w:tcW w:w="2957" w:type="dxa"/>
          </w:tcPr>
          <w:p w14:paraId="5FEBFB29" w14:textId="5D62298B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 térkép</w:t>
            </w:r>
          </w:p>
        </w:tc>
        <w:tc>
          <w:tcPr>
            <w:tcW w:w="1665" w:type="dxa"/>
          </w:tcPr>
          <w:p w14:paraId="7B0F43C2" w14:textId="06C5EE73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6738328B" w14:textId="77777777" w:rsidTr="001A1E63">
        <w:tc>
          <w:tcPr>
            <w:tcW w:w="534" w:type="dxa"/>
          </w:tcPr>
          <w:p w14:paraId="1CAF45C0" w14:textId="4ADB70F4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563" w:type="dxa"/>
          </w:tcPr>
          <w:p w14:paraId="19A4DD57" w14:textId="0A1D2F61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Lépjünk vissza a jobb alsó sarokban található Back gombbal</w:t>
            </w:r>
          </w:p>
        </w:tc>
        <w:tc>
          <w:tcPr>
            <w:tcW w:w="2957" w:type="dxa"/>
          </w:tcPr>
          <w:p w14:paraId="64CC1BE2" w14:textId="768009F5" w:rsidR="00B03F9A" w:rsidRDefault="00B03F9A" w:rsidP="00A220A7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Visszakerültünk a főmenübe</w:t>
            </w:r>
          </w:p>
        </w:tc>
        <w:tc>
          <w:tcPr>
            <w:tcW w:w="1665" w:type="dxa"/>
          </w:tcPr>
          <w:p w14:paraId="05569FAC" w14:textId="72597728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1635DCFD" w14:textId="77777777" w:rsidTr="001A1E63">
        <w:tc>
          <w:tcPr>
            <w:tcW w:w="534" w:type="dxa"/>
          </w:tcPr>
          <w:p w14:paraId="0B483B1A" w14:textId="5F8928A4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3563" w:type="dxa"/>
          </w:tcPr>
          <w:p w14:paraId="71F7ED03" w14:textId="0B13A25B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az Edit Deck menüt</w:t>
            </w:r>
          </w:p>
        </w:tc>
        <w:tc>
          <w:tcPr>
            <w:tcW w:w="2957" w:type="dxa"/>
          </w:tcPr>
          <w:p w14:paraId="4F4C8938" w14:textId="39143AC8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 menü, a paklinkban az általunk berakott kártyák vannak</w:t>
            </w:r>
          </w:p>
        </w:tc>
        <w:tc>
          <w:tcPr>
            <w:tcW w:w="1665" w:type="dxa"/>
          </w:tcPr>
          <w:p w14:paraId="4639105F" w14:textId="6D3D4160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1DBA6B0D" w14:textId="77777777" w:rsidTr="001A1E63">
        <w:tc>
          <w:tcPr>
            <w:tcW w:w="534" w:type="dxa"/>
          </w:tcPr>
          <w:p w14:paraId="1D572007" w14:textId="2BE8F9EA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3563" w:type="dxa"/>
          </w:tcPr>
          <w:p w14:paraId="2B6B8C89" w14:textId="6D101734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Lépjünk ki, a jobb felső X gombbal</w:t>
            </w:r>
          </w:p>
        </w:tc>
        <w:tc>
          <w:tcPr>
            <w:tcW w:w="2957" w:type="dxa"/>
          </w:tcPr>
          <w:p w14:paraId="57FB2734" w14:textId="22692C3D" w:rsidR="00B03F9A" w:rsidRDefault="00B03F9A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bezáródik</w:t>
            </w:r>
          </w:p>
        </w:tc>
        <w:tc>
          <w:tcPr>
            <w:tcW w:w="1665" w:type="dxa"/>
          </w:tcPr>
          <w:p w14:paraId="591BE203" w14:textId="6201E5DA" w:rsidR="00B03F9A" w:rsidRDefault="00321D4C" w:rsidP="009E31BD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</w:tbl>
    <w:p w14:paraId="28792976" w14:textId="268FF5CA" w:rsidR="00E232CA" w:rsidRDefault="00E232CA" w:rsidP="009E31BD">
      <w:pPr>
        <w:spacing w:line="360" w:lineRule="auto"/>
        <w:jc w:val="both"/>
        <w:rPr>
          <w:rFonts w:asciiTheme="majorHAnsi" w:hAnsiTheme="majorHAnsi" w:cstheme="majorHAnsi"/>
        </w:rPr>
      </w:pPr>
    </w:p>
    <w:p w14:paraId="7BD51894" w14:textId="77777777" w:rsidR="00E232CA" w:rsidRDefault="00E232CA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03531D19" w14:textId="77777777" w:rsidR="00E232CA" w:rsidRDefault="00E232CA" w:rsidP="009E31BD">
      <w:pPr>
        <w:spacing w:line="360" w:lineRule="auto"/>
        <w:jc w:val="both"/>
        <w:rPr>
          <w:rFonts w:asciiTheme="majorHAnsi" w:hAnsiTheme="majorHAnsi" w:cstheme="majorHAnsi"/>
        </w:rPr>
      </w:pPr>
    </w:p>
    <w:p w14:paraId="6EE54645" w14:textId="77777777" w:rsidR="00E232CA" w:rsidRPr="0064567B" w:rsidRDefault="00E232CA" w:rsidP="009E31BD">
      <w:pPr>
        <w:spacing w:line="360" w:lineRule="auto"/>
        <w:jc w:val="both"/>
        <w:rPr>
          <w:rFonts w:asciiTheme="majorHAnsi" w:hAnsiTheme="majorHAnsi" w:cstheme="majorHAnsi"/>
          <w:b/>
        </w:rPr>
      </w:pPr>
      <w:r w:rsidRPr="0064567B">
        <w:rPr>
          <w:rFonts w:asciiTheme="majorHAnsi" w:hAnsiTheme="majorHAnsi" w:cstheme="majorHAnsi"/>
          <w:b/>
        </w:rPr>
        <w:t>Többjátékos mód tesztelése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"/>
        <w:gridCol w:w="3594"/>
        <w:gridCol w:w="2926"/>
        <w:gridCol w:w="1665"/>
      </w:tblGrid>
      <w:tr w:rsidR="00B03F9A" w14:paraId="169CF50B" w14:textId="77777777" w:rsidTr="00661BD5">
        <w:tc>
          <w:tcPr>
            <w:tcW w:w="534" w:type="dxa"/>
          </w:tcPr>
          <w:p w14:paraId="5A6DF8F6" w14:textId="77777777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3594" w:type="dxa"/>
          </w:tcPr>
          <w:p w14:paraId="75D92418" w14:textId="09F36B74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Művelet</w:t>
            </w:r>
          </w:p>
        </w:tc>
        <w:tc>
          <w:tcPr>
            <w:tcW w:w="2926" w:type="dxa"/>
          </w:tcPr>
          <w:p w14:paraId="264AA821" w14:textId="224BF1CD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Várt eredmény</w:t>
            </w:r>
          </w:p>
        </w:tc>
        <w:tc>
          <w:tcPr>
            <w:tcW w:w="1665" w:type="dxa"/>
          </w:tcPr>
          <w:p w14:paraId="1920B3C3" w14:textId="568817E5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Kapott eredmény</w:t>
            </w:r>
          </w:p>
        </w:tc>
      </w:tr>
      <w:tr w:rsidR="00B03F9A" w14:paraId="7F6FE463" w14:textId="77777777" w:rsidTr="00661BD5">
        <w:tc>
          <w:tcPr>
            <w:tcW w:w="534" w:type="dxa"/>
          </w:tcPr>
          <w:p w14:paraId="17984097" w14:textId="112B1582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594" w:type="dxa"/>
          </w:tcPr>
          <w:p w14:paraId="1E715920" w14:textId="47F4DB92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Indítsuk el a játékot, ha még nincs rakjunk legalább 20 lapot a paklinkba</w:t>
            </w:r>
          </w:p>
        </w:tc>
        <w:tc>
          <w:tcPr>
            <w:tcW w:w="2926" w:type="dxa"/>
          </w:tcPr>
          <w:p w14:paraId="7D74E7F4" w14:textId="1486885A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elindul, a név megadható, a pakli szerkeszthető</w:t>
            </w:r>
          </w:p>
        </w:tc>
        <w:tc>
          <w:tcPr>
            <w:tcW w:w="1665" w:type="dxa"/>
          </w:tcPr>
          <w:p w14:paraId="08F378D9" w14:textId="7DDBBE46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0DBB89DF" w14:textId="77777777" w:rsidTr="00661BD5">
        <w:tc>
          <w:tcPr>
            <w:tcW w:w="534" w:type="dxa"/>
          </w:tcPr>
          <w:p w14:paraId="64B56117" w14:textId="3CE4D5FF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594" w:type="dxa"/>
          </w:tcPr>
          <w:p w14:paraId="029995B7" w14:textId="46F29E72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 Start Multiplayer gombot</w:t>
            </w:r>
          </w:p>
        </w:tc>
        <w:tc>
          <w:tcPr>
            <w:tcW w:w="2926" w:type="dxa"/>
          </w:tcPr>
          <w:p w14:paraId="591148BF" w14:textId="55009671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 játéktábla</w:t>
            </w:r>
          </w:p>
        </w:tc>
        <w:tc>
          <w:tcPr>
            <w:tcW w:w="1665" w:type="dxa"/>
          </w:tcPr>
          <w:p w14:paraId="0720BB3B" w14:textId="721F7AB6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51E88642" w14:textId="77777777" w:rsidTr="00661BD5">
        <w:tc>
          <w:tcPr>
            <w:tcW w:w="534" w:type="dxa"/>
          </w:tcPr>
          <w:p w14:paraId="3819D4A2" w14:textId="31F27333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594" w:type="dxa"/>
          </w:tcPr>
          <w:p w14:paraId="6EA4F5C4" w14:textId="655AEE47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Az 1. lépés szerint indítsuk el a játékot még egyszer, most más nevet válasszunk</w:t>
            </w:r>
          </w:p>
        </w:tc>
        <w:tc>
          <w:tcPr>
            <w:tcW w:w="2926" w:type="dxa"/>
          </w:tcPr>
          <w:p w14:paraId="49756487" w14:textId="50F9067A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elindul, a név megadható</w:t>
            </w:r>
          </w:p>
        </w:tc>
        <w:tc>
          <w:tcPr>
            <w:tcW w:w="1665" w:type="dxa"/>
          </w:tcPr>
          <w:p w14:paraId="379E607E" w14:textId="3CB39EEA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2EE7C0B6" w14:textId="77777777" w:rsidTr="00661BD5">
        <w:tc>
          <w:tcPr>
            <w:tcW w:w="534" w:type="dxa"/>
          </w:tcPr>
          <w:p w14:paraId="4590FC11" w14:textId="43F9F7A6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594" w:type="dxa"/>
          </w:tcPr>
          <w:p w14:paraId="60736C90" w14:textId="6593232B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 Join Multiplayer gombot</w:t>
            </w:r>
          </w:p>
        </w:tc>
        <w:tc>
          <w:tcPr>
            <w:tcW w:w="2926" w:type="dxa"/>
          </w:tcPr>
          <w:p w14:paraId="4718C14E" w14:textId="05C02421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 játéktábla, az egyik játékos kezdhet</w:t>
            </w:r>
          </w:p>
        </w:tc>
        <w:tc>
          <w:tcPr>
            <w:tcW w:w="1665" w:type="dxa"/>
          </w:tcPr>
          <w:p w14:paraId="1BBCA3E1" w14:textId="51E44828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31CA45C8" w14:textId="77777777" w:rsidTr="00661BD5">
        <w:tc>
          <w:tcPr>
            <w:tcW w:w="534" w:type="dxa"/>
          </w:tcPr>
          <w:p w14:paraId="6460C3FF" w14:textId="679E62DC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594" w:type="dxa"/>
          </w:tcPr>
          <w:p w14:paraId="0BD8D505" w14:textId="0A613C9B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kezdő játékossal válasszunk egy lapot</w:t>
            </w:r>
          </w:p>
        </w:tc>
        <w:tc>
          <w:tcPr>
            <w:tcW w:w="2926" w:type="dxa"/>
          </w:tcPr>
          <w:p w14:paraId="1870DE8F" w14:textId="318F21B5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lap lerakható, mindkét játékosnál megjelenik</w:t>
            </w:r>
          </w:p>
        </w:tc>
        <w:tc>
          <w:tcPr>
            <w:tcW w:w="1665" w:type="dxa"/>
          </w:tcPr>
          <w:p w14:paraId="3D16E133" w14:textId="3DB0F582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286688BB" w14:textId="77777777" w:rsidTr="00661BD5">
        <w:tc>
          <w:tcPr>
            <w:tcW w:w="534" w:type="dxa"/>
          </w:tcPr>
          <w:p w14:paraId="4FF30E5C" w14:textId="42437DAB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3594" w:type="dxa"/>
          </w:tcPr>
          <w:p w14:paraId="37E3E4D8" w14:textId="594F418F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Játsszunk a kör végéig </w:t>
            </w:r>
          </w:p>
        </w:tc>
        <w:tc>
          <w:tcPr>
            <w:tcW w:w="2926" w:type="dxa"/>
          </w:tcPr>
          <w:p w14:paraId="3CCF0E7B" w14:textId="64E98D5A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kevesebb ponttal rendelkező játékos életet veszt</w:t>
            </w:r>
          </w:p>
        </w:tc>
        <w:tc>
          <w:tcPr>
            <w:tcW w:w="1665" w:type="dxa"/>
          </w:tcPr>
          <w:p w14:paraId="6E6B609E" w14:textId="48C740F0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2708DC76" w14:textId="77777777" w:rsidTr="00661BD5">
        <w:tc>
          <w:tcPr>
            <w:tcW w:w="534" w:type="dxa"/>
          </w:tcPr>
          <w:p w14:paraId="123BC457" w14:textId="3238EA9B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3594" w:type="dxa"/>
          </w:tcPr>
          <w:p w14:paraId="0098472D" w14:textId="7E788E7B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Játsszunk amíg az egyik játékos életei elfogynak</w:t>
            </w:r>
          </w:p>
        </w:tc>
        <w:tc>
          <w:tcPr>
            <w:tcW w:w="2926" w:type="dxa"/>
          </w:tcPr>
          <w:p w14:paraId="6CEF49A2" w14:textId="2502E5C9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véget ér, jó játékos nevét írja ki, a főmenübe kerülünk</w:t>
            </w:r>
          </w:p>
        </w:tc>
        <w:tc>
          <w:tcPr>
            <w:tcW w:w="1665" w:type="dxa"/>
          </w:tcPr>
          <w:p w14:paraId="32E8C636" w14:textId="1F130052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B03F9A" w14:paraId="1AE52868" w14:textId="77777777" w:rsidTr="00661BD5">
        <w:tc>
          <w:tcPr>
            <w:tcW w:w="534" w:type="dxa"/>
          </w:tcPr>
          <w:p w14:paraId="27CE2FAC" w14:textId="644BECAE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8</w:t>
            </w:r>
          </w:p>
        </w:tc>
        <w:tc>
          <w:tcPr>
            <w:tcW w:w="3594" w:type="dxa"/>
          </w:tcPr>
          <w:p w14:paraId="2C079D39" w14:textId="68F3C151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Ismételjük meg a 2,4,5,6,7 lépéseket anélkül, hogy a játékokat bezárjuk</w:t>
            </w:r>
          </w:p>
        </w:tc>
        <w:tc>
          <w:tcPr>
            <w:tcW w:w="2926" w:type="dxa"/>
          </w:tcPr>
          <w:p w14:paraId="3B274EFA" w14:textId="00D5B0F5" w:rsidR="00B03F9A" w:rsidRDefault="00B03F9A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Második játékra is jól kell működnie a programnak</w:t>
            </w:r>
          </w:p>
        </w:tc>
        <w:tc>
          <w:tcPr>
            <w:tcW w:w="1665" w:type="dxa"/>
          </w:tcPr>
          <w:p w14:paraId="6E0D9A4B" w14:textId="3700080E" w:rsidR="00B03F9A" w:rsidRDefault="00321D4C" w:rsidP="00B03F9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</w:tbl>
    <w:p w14:paraId="487AF598" w14:textId="118A3294" w:rsidR="008574A6" w:rsidRPr="009E31BD" w:rsidRDefault="008574A6" w:rsidP="009E31BD">
      <w:pPr>
        <w:spacing w:line="360" w:lineRule="auto"/>
        <w:jc w:val="both"/>
        <w:rPr>
          <w:rFonts w:asciiTheme="majorHAnsi" w:hAnsiTheme="majorHAnsi" w:cstheme="majorHAnsi"/>
        </w:rPr>
      </w:pPr>
    </w:p>
    <w:p w14:paraId="27849AA6" w14:textId="76BE23AF" w:rsidR="0055039A" w:rsidRDefault="0055039A" w:rsidP="007C20C4">
      <w:pPr>
        <w:spacing w:line="360" w:lineRule="auto"/>
        <w:ind w:left="2880"/>
        <w:jc w:val="both"/>
      </w:pPr>
      <w:r>
        <w:br w:type="page"/>
      </w:r>
    </w:p>
    <w:p w14:paraId="30330398" w14:textId="15DB6B15" w:rsidR="000855AA" w:rsidRPr="0064567B" w:rsidRDefault="000855AA" w:rsidP="007C20C4">
      <w:pPr>
        <w:spacing w:line="360" w:lineRule="auto"/>
        <w:rPr>
          <w:b/>
        </w:rPr>
      </w:pPr>
      <w:r w:rsidRPr="0064567B">
        <w:rPr>
          <w:b/>
        </w:rPr>
        <w:lastRenderedPageBreak/>
        <w:t>Kapcsolat bontás tesztelése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"/>
        <w:gridCol w:w="3594"/>
        <w:gridCol w:w="2926"/>
        <w:gridCol w:w="1665"/>
      </w:tblGrid>
      <w:tr w:rsidR="000855AA" w14:paraId="162D74C2" w14:textId="77777777" w:rsidTr="00222005">
        <w:tc>
          <w:tcPr>
            <w:tcW w:w="534" w:type="dxa"/>
          </w:tcPr>
          <w:p w14:paraId="014B628B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3594" w:type="dxa"/>
          </w:tcPr>
          <w:p w14:paraId="44100E6A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Művelet</w:t>
            </w:r>
          </w:p>
        </w:tc>
        <w:tc>
          <w:tcPr>
            <w:tcW w:w="2926" w:type="dxa"/>
          </w:tcPr>
          <w:p w14:paraId="3705E0E3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Várt eredmény</w:t>
            </w:r>
          </w:p>
        </w:tc>
        <w:tc>
          <w:tcPr>
            <w:tcW w:w="1665" w:type="dxa"/>
          </w:tcPr>
          <w:p w14:paraId="77912460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Kapott eredmény</w:t>
            </w:r>
          </w:p>
        </w:tc>
      </w:tr>
      <w:tr w:rsidR="000855AA" w14:paraId="081BC86D" w14:textId="77777777" w:rsidTr="00222005">
        <w:tc>
          <w:tcPr>
            <w:tcW w:w="534" w:type="dxa"/>
          </w:tcPr>
          <w:p w14:paraId="68E4EFF2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594" w:type="dxa"/>
          </w:tcPr>
          <w:p w14:paraId="31D5FCF8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Indítsuk el a játékot, ha még nincs rakjunk legalább 20 lapot a paklinkba</w:t>
            </w:r>
          </w:p>
        </w:tc>
        <w:tc>
          <w:tcPr>
            <w:tcW w:w="2926" w:type="dxa"/>
          </w:tcPr>
          <w:p w14:paraId="795678B4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elindul, a név megadható, a pakli szerkeszthető</w:t>
            </w:r>
          </w:p>
        </w:tc>
        <w:tc>
          <w:tcPr>
            <w:tcW w:w="1665" w:type="dxa"/>
          </w:tcPr>
          <w:p w14:paraId="05617D97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5DF956D9" w14:textId="77777777" w:rsidTr="00222005">
        <w:tc>
          <w:tcPr>
            <w:tcW w:w="534" w:type="dxa"/>
          </w:tcPr>
          <w:p w14:paraId="2CE4A469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594" w:type="dxa"/>
          </w:tcPr>
          <w:p w14:paraId="5A842D6E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 Start Multiplayer gombot</w:t>
            </w:r>
          </w:p>
        </w:tc>
        <w:tc>
          <w:tcPr>
            <w:tcW w:w="2926" w:type="dxa"/>
          </w:tcPr>
          <w:p w14:paraId="1BCFB446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 játéktábla</w:t>
            </w:r>
          </w:p>
        </w:tc>
        <w:tc>
          <w:tcPr>
            <w:tcW w:w="1665" w:type="dxa"/>
          </w:tcPr>
          <w:p w14:paraId="0A4396B5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5BE3169B" w14:textId="77777777" w:rsidTr="00222005">
        <w:tc>
          <w:tcPr>
            <w:tcW w:w="534" w:type="dxa"/>
          </w:tcPr>
          <w:p w14:paraId="4185AC68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594" w:type="dxa"/>
          </w:tcPr>
          <w:p w14:paraId="4033E900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Az 1. lépés szerint indítsuk el a játékot még egyszer, most más nevet válasszunk</w:t>
            </w:r>
          </w:p>
        </w:tc>
        <w:tc>
          <w:tcPr>
            <w:tcW w:w="2926" w:type="dxa"/>
          </w:tcPr>
          <w:p w14:paraId="227E68F6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elindul, a név megadható</w:t>
            </w:r>
          </w:p>
        </w:tc>
        <w:tc>
          <w:tcPr>
            <w:tcW w:w="1665" w:type="dxa"/>
          </w:tcPr>
          <w:p w14:paraId="668D758A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7413B07E" w14:textId="77777777" w:rsidTr="00222005">
        <w:tc>
          <w:tcPr>
            <w:tcW w:w="534" w:type="dxa"/>
          </w:tcPr>
          <w:p w14:paraId="31E73298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594" w:type="dxa"/>
          </w:tcPr>
          <w:p w14:paraId="0D8CB57B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 Join Multiplayer gombot</w:t>
            </w:r>
          </w:p>
        </w:tc>
        <w:tc>
          <w:tcPr>
            <w:tcW w:w="2926" w:type="dxa"/>
          </w:tcPr>
          <w:p w14:paraId="6A1AF55D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Megjelenik a játéktábla, az egyik játékos kezdhet</w:t>
            </w:r>
          </w:p>
        </w:tc>
        <w:tc>
          <w:tcPr>
            <w:tcW w:w="1665" w:type="dxa"/>
          </w:tcPr>
          <w:p w14:paraId="2743EE24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42EBEB49" w14:textId="77777777" w:rsidTr="00222005">
        <w:tc>
          <w:tcPr>
            <w:tcW w:w="534" w:type="dxa"/>
          </w:tcPr>
          <w:p w14:paraId="3266D4AD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594" w:type="dxa"/>
          </w:tcPr>
          <w:p w14:paraId="2DF9B0EA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kezdő játékossal válasszunk egy lapot</w:t>
            </w:r>
          </w:p>
        </w:tc>
        <w:tc>
          <w:tcPr>
            <w:tcW w:w="2926" w:type="dxa"/>
          </w:tcPr>
          <w:p w14:paraId="5F04C019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lap lerakható, mindkét játékosnál megjelenik</w:t>
            </w:r>
          </w:p>
        </w:tc>
        <w:tc>
          <w:tcPr>
            <w:tcW w:w="1665" w:type="dxa"/>
          </w:tcPr>
          <w:p w14:paraId="544A56AC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020FC672" w14:textId="77777777" w:rsidTr="00222005">
        <w:tc>
          <w:tcPr>
            <w:tcW w:w="534" w:type="dxa"/>
          </w:tcPr>
          <w:p w14:paraId="6FAE3173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3594" w:type="dxa"/>
          </w:tcPr>
          <w:p w14:paraId="08ABF221" w14:textId="4094C70A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Nyomjuk meg az egyik játékossal az Exit gombot</w:t>
            </w:r>
          </w:p>
        </w:tc>
        <w:tc>
          <w:tcPr>
            <w:tcW w:w="2926" w:type="dxa"/>
          </w:tcPr>
          <w:p w14:paraId="47749E73" w14:textId="21A37570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játék a főmenübe lép</w:t>
            </w:r>
          </w:p>
        </w:tc>
        <w:tc>
          <w:tcPr>
            <w:tcW w:w="1665" w:type="dxa"/>
          </w:tcPr>
          <w:p w14:paraId="5FEF8009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5BF5C038" w14:textId="77777777" w:rsidTr="00222005">
        <w:tc>
          <w:tcPr>
            <w:tcW w:w="534" w:type="dxa"/>
          </w:tcPr>
          <w:p w14:paraId="323CA97B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3594" w:type="dxa"/>
          </w:tcPr>
          <w:p w14:paraId="5C3E91A6" w14:textId="239CCEB0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 másik játékosnál megjelenik a játék vége ablak, ha nem válasszunk egy lapot vagy passzoljuk</w:t>
            </w:r>
          </w:p>
        </w:tc>
        <w:tc>
          <w:tcPr>
            <w:tcW w:w="2926" w:type="dxa"/>
          </w:tcPr>
          <w:p w14:paraId="67668676" w14:textId="4C0A1A9A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Az ablak megjelenik, ha nem akkor a műveletünk után jelenik csak meg</w:t>
            </w:r>
          </w:p>
        </w:tc>
        <w:tc>
          <w:tcPr>
            <w:tcW w:w="1665" w:type="dxa"/>
          </w:tcPr>
          <w:p w14:paraId="6341520E" w14:textId="77777777" w:rsid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</w:tbl>
    <w:p w14:paraId="1DA7B928" w14:textId="77777777" w:rsidR="000855AA" w:rsidRDefault="000855AA" w:rsidP="007C20C4">
      <w:pPr>
        <w:spacing w:line="360" w:lineRule="auto"/>
      </w:pPr>
    </w:p>
    <w:p w14:paraId="3077BD69" w14:textId="34A81B7B" w:rsidR="00AA2017" w:rsidRPr="0064567B" w:rsidRDefault="008574A6" w:rsidP="007C20C4">
      <w:pPr>
        <w:spacing w:line="360" w:lineRule="auto"/>
        <w:rPr>
          <w:b/>
        </w:rPr>
      </w:pPr>
      <w:r w:rsidRPr="0064567B">
        <w:rPr>
          <w:b/>
        </w:rPr>
        <w:t>Egyjátékos mód tesztelése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2"/>
        <w:gridCol w:w="3544"/>
        <w:gridCol w:w="3260"/>
        <w:gridCol w:w="1447"/>
      </w:tblGrid>
      <w:tr w:rsidR="008574A6" w14:paraId="1E3D046E" w14:textId="77777777" w:rsidTr="00661BD5">
        <w:tc>
          <w:tcPr>
            <w:tcW w:w="392" w:type="dxa"/>
          </w:tcPr>
          <w:p w14:paraId="6AAE2363" w14:textId="77777777" w:rsidR="008574A6" w:rsidRDefault="008574A6" w:rsidP="008574A6">
            <w:pPr>
              <w:spacing w:line="360" w:lineRule="auto"/>
            </w:pPr>
          </w:p>
        </w:tc>
        <w:tc>
          <w:tcPr>
            <w:tcW w:w="3544" w:type="dxa"/>
          </w:tcPr>
          <w:p w14:paraId="35908CCB" w14:textId="7E7396D0" w:rsidR="008574A6" w:rsidRDefault="008574A6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Művelet</w:t>
            </w:r>
          </w:p>
        </w:tc>
        <w:tc>
          <w:tcPr>
            <w:tcW w:w="3260" w:type="dxa"/>
          </w:tcPr>
          <w:p w14:paraId="05761CF2" w14:textId="336DB4A1" w:rsidR="008574A6" w:rsidRDefault="008574A6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Várt eredmény</w:t>
            </w:r>
          </w:p>
        </w:tc>
        <w:tc>
          <w:tcPr>
            <w:tcW w:w="1447" w:type="dxa"/>
          </w:tcPr>
          <w:p w14:paraId="1F41112F" w14:textId="12B76320" w:rsidR="008574A6" w:rsidRDefault="008574A6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Kapott eredmény</w:t>
            </w:r>
          </w:p>
        </w:tc>
      </w:tr>
      <w:tr w:rsidR="008574A6" w14:paraId="6432577A" w14:textId="77777777" w:rsidTr="00661BD5">
        <w:tc>
          <w:tcPr>
            <w:tcW w:w="392" w:type="dxa"/>
          </w:tcPr>
          <w:p w14:paraId="25DFA6F6" w14:textId="206285EA" w:rsidR="008574A6" w:rsidRDefault="008574A6" w:rsidP="008574A6">
            <w:pPr>
              <w:spacing w:line="360" w:lineRule="auto"/>
            </w:pPr>
            <w:r>
              <w:t>1</w:t>
            </w:r>
          </w:p>
        </w:tc>
        <w:tc>
          <w:tcPr>
            <w:tcW w:w="3544" w:type="dxa"/>
          </w:tcPr>
          <w:p w14:paraId="1014EB49" w14:textId="35C9F103" w:rsidR="008574A6" w:rsidRDefault="008574A6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Indítsuk el a játékot, ha még nincs rakjunk legalább 20 lapot a paklinkba</w:t>
            </w:r>
          </w:p>
        </w:tc>
        <w:tc>
          <w:tcPr>
            <w:tcW w:w="3260" w:type="dxa"/>
          </w:tcPr>
          <w:p w14:paraId="0D9300AD" w14:textId="1F2FE2FF" w:rsidR="008574A6" w:rsidRDefault="008574A6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A játék elindul, a név megadható, a pakli szerkeszthető</w:t>
            </w:r>
          </w:p>
        </w:tc>
        <w:tc>
          <w:tcPr>
            <w:tcW w:w="1447" w:type="dxa"/>
          </w:tcPr>
          <w:p w14:paraId="5B8DA651" w14:textId="1741D8C1" w:rsidR="008574A6" w:rsidRDefault="00321D4C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8574A6" w14:paraId="14862CB6" w14:textId="77777777" w:rsidTr="00661BD5">
        <w:tc>
          <w:tcPr>
            <w:tcW w:w="392" w:type="dxa"/>
          </w:tcPr>
          <w:p w14:paraId="7A52CC4B" w14:textId="7EB819D3" w:rsidR="008574A6" w:rsidRDefault="008574A6" w:rsidP="008574A6">
            <w:pPr>
              <w:spacing w:line="360" w:lineRule="auto"/>
            </w:pPr>
            <w:r>
              <w:t>2</w:t>
            </w:r>
          </w:p>
        </w:tc>
        <w:tc>
          <w:tcPr>
            <w:tcW w:w="3544" w:type="dxa"/>
          </w:tcPr>
          <w:p w14:paraId="55744571" w14:textId="01039FC8" w:rsidR="008574A6" w:rsidRDefault="008574A6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 xml:space="preserve">Válasszuk a Start </w:t>
            </w:r>
            <w:r w:rsidR="00661BD5">
              <w:rPr>
                <w:rFonts w:asciiTheme="majorHAnsi" w:hAnsiTheme="majorHAnsi" w:cstheme="majorHAnsi"/>
              </w:rPr>
              <w:t>SinglePlayer</w:t>
            </w:r>
            <w:r>
              <w:rPr>
                <w:rFonts w:asciiTheme="majorHAnsi" w:hAnsiTheme="majorHAnsi" w:cstheme="majorHAnsi"/>
              </w:rPr>
              <w:t xml:space="preserve"> gombot</w:t>
            </w:r>
          </w:p>
        </w:tc>
        <w:tc>
          <w:tcPr>
            <w:tcW w:w="3260" w:type="dxa"/>
          </w:tcPr>
          <w:p w14:paraId="6898E4FA" w14:textId="5361C9EA" w:rsidR="008574A6" w:rsidRDefault="00661BD5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Megjelenik a térkép, az első pálya háttere zöld</w:t>
            </w:r>
          </w:p>
        </w:tc>
        <w:tc>
          <w:tcPr>
            <w:tcW w:w="1447" w:type="dxa"/>
          </w:tcPr>
          <w:p w14:paraId="4C953E5C" w14:textId="54252B85" w:rsidR="008574A6" w:rsidRDefault="00321D4C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8574A6" w14:paraId="630DCB9E" w14:textId="77777777" w:rsidTr="00661BD5">
        <w:tc>
          <w:tcPr>
            <w:tcW w:w="392" w:type="dxa"/>
          </w:tcPr>
          <w:p w14:paraId="7A6DFB0F" w14:textId="77C3C037" w:rsidR="008574A6" w:rsidRDefault="008574A6" w:rsidP="008574A6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3544" w:type="dxa"/>
          </w:tcPr>
          <w:p w14:paraId="68457073" w14:textId="1EBD14C8" w:rsidR="008574A6" w:rsidRDefault="00661BD5" w:rsidP="008574A6">
            <w:pPr>
              <w:spacing w:line="360" w:lineRule="auto"/>
            </w:pPr>
            <w:r>
              <w:t>Próbáljuk ki a nehézségi szint választó gombokat</w:t>
            </w:r>
          </w:p>
        </w:tc>
        <w:tc>
          <w:tcPr>
            <w:tcW w:w="3260" w:type="dxa"/>
          </w:tcPr>
          <w:p w14:paraId="4AF7CB50" w14:textId="7ED8ECF0" w:rsidR="008574A6" w:rsidRDefault="00661BD5" w:rsidP="008574A6">
            <w:pPr>
              <w:spacing w:line="360" w:lineRule="auto"/>
            </w:pPr>
            <w:r>
              <w:t>Csak egy gomb lehet aktív egyszerre</w:t>
            </w:r>
          </w:p>
        </w:tc>
        <w:tc>
          <w:tcPr>
            <w:tcW w:w="1447" w:type="dxa"/>
          </w:tcPr>
          <w:p w14:paraId="1F3F863E" w14:textId="31036B21" w:rsidR="008574A6" w:rsidRDefault="00321D4C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8574A6" w14:paraId="5BE67B85" w14:textId="77777777" w:rsidTr="00661BD5">
        <w:tc>
          <w:tcPr>
            <w:tcW w:w="392" w:type="dxa"/>
          </w:tcPr>
          <w:p w14:paraId="23495719" w14:textId="2BB1F4E5" w:rsidR="008574A6" w:rsidRDefault="008574A6" w:rsidP="008574A6">
            <w:pPr>
              <w:spacing w:line="360" w:lineRule="auto"/>
            </w:pPr>
            <w:r>
              <w:t>4</w:t>
            </w:r>
          </w:p>
        </w:tc>
        <w:tc>
          <w:tcPr>
            <w:tcW w:w="3544" w:type="dxa"/>
          </w:tcPr>
          <w:p w14:paraId="4F9F26BC" w14:textId="22456184" w:rsidR="008574A6" w:rsidRDefault="00661BD5" w:rsidP="008574A6">
            <w:pPr>
              <w:spacing w:line="360" w:lineRule="auto"/>
            </w:pPr>
            <w:r>
              <w:t>Válasszunk egy nehézséget, indítsuk el a játékot</w:t>
            </w:r>
          </w:p>
        </w:tc>
        <w:tc>
          <w:tcPr>
            <w:tcW w:w="3260" w:type="dxa"/>
          </w:tcPr>
          <w:p w14:paraId="279DCD2B" w14:textId="12831202" w:rsidR="008574A6" w:rsidRDefault="00661BD5" w:rsidP="008574A6">
            <w:pPr>
              <w:spacing w:line="360" w:lineRule="auto"/>
            </w:pPr>
            <w:r>
              <w:t>A játék elindítható, a tábla és kártyák megjelennek</w:t>
            </w:r>
          </w:p>
        </w:tc>
        <w:tc>
          <w:tcPr>
            <w:tcW w:w="1447" w:type="dxa"/>
          </w:tcPr>
          <w:p w14:paraId="6BD4C069" w14:textId="6B319459" w:rsidR="008574A6" w:rsidRDefault="00321D4C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8574A6" w14:paraId="362A6F4D" w14:textId="77777777" w:rsidTr="00661BD5">
        <w:tc>
          <w:tcPr>
            <w:tcW w:w="392" w:type="dxa"/>
          </w:tcPr>
          <w:p w14:paraId="341D956D" w14:textId="49487B44" w:rsidR="008574A6" w:rsidRDefault="008574A6" w:rsidP="008574A6">
            <w:pPr>
              <w:spacing w:line="360" w:lineRule="auto"/>
            </w:pPr>
            <w:r>
              <w:t>5</w:t>
            </w:r>
          </w:p>
        </w:tc>
        <w:tc>
          <w:tcPr>
            <w:tcW w:w="3544" w:type="dxa"/>
          </w:tcPr>
          <w:p w14:paraId="6DFA56F4" w14:textId="3E622CEE" w:rsidR="008574A6" w:rsidRDefault="00661BD5" w:rsidP="008574A6">
            <w:pPr>
              <w:spacing w:line="360" w:lineRule="auto"/>
            </w:pPr>
            <w:r>
              <w:t>Válasszunk egy lapot, és rakjuk le</w:t>
            </w:r>
          </w:p>
        </w:tc>
        <w:tc>
          <w:tcPr>
            <w:tcW w:w="3260" w:type="dxa"/>
          </w:tcPr>
          <w:p w14:paraId="37E6BF1C" w14:textId="0B3846E8" w:rsidR="008574A6" w:rsidRDefault="00661BD5" w:rsidP="008574A6">
            <w:pPr>
              <w:spacing w:line="360" w:lineRule="auto"/>
            </w:pPr>
            <w:r>
              <w:t>A lap lerakható, a táblán megjelenik</w:t>
            </w:r>
          </w:p>
        </w:tc>
        <w:tc>
          <w:tcPr>
            <w:tcW w:w="1447" w:type="dxa"/>
          </w:tcPr>
          <w:p w14:paraId="2A3E6160" w14:textId="6814FF7C" w:rsidR="008574A6" w:rsidRDefault="00321D4C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8574A6" w14:paraId="15ECB36E" w14:textId="77777777" w:rsidTr="00661BD5">
        <w:tc>
          <w:tcPr>
            <w:tcW w:w="392" w:type="dxa"/>
          </w:tcPr>
          <w:p w14:paraId="14FCA522" w14:textId="7CADBA83" w:rsidR="008574A6" w:rsidRDefault="008574A6" w:rsidP="008574A6">
            <w:pPr>
              <w:spacing w:line="360" w:lineRule="auto"/>
            </w:pPr>
            <w:r>
              <w:t>6</w:t>
            </w:r>
          </w:p>
        </w:tc>
        <w:tc>
          <w:tcPr>
            <w:tcW w:w="3544" w:type="dxa"/>
          </w:tcPr>
          <w:p w14:paraId="3B57B9C1" w14:textId="0BD452F1" w:rsidR="008574A6" w:rsidRDefault="00661BD5" w:rsidP="008574A6">
            <w:pPr>
              <w:spacing w:line="360" w:lineRule="auto"/>
            </w:pPr>
            <w:r>
              <w:t xml:space="preserve">Játsszuk végig a kört </w:t>
            </w:r>
          </w:p>
        </w:tc>
        <w:tc>
          <w:tcPr>
            <w:tcW w:w="3260" w:type="dxa"/>
          </w:tcPr>
          <w:p w14:paraId="2F7E07FE" w14:textId="2031F78C" w:rsidR="008574A6" w:rsidRDefault="00661BD5" w:rsidP="008574A6">
            <w:pPr>
              <w:spacing w:line="360" w:lineRule="auto"/>
            </w:pPr>
            <w:r>
              <w:t>A kör véget ér</w:t>
            </w:r>
            <w:r w:rsidR="001A1E63">
              <w:t>,</w:t>
            </w:r>
            <w:r>
              <w:t xml:space="preserve"> ha mindkét játékos passzolt, a kevesebb ponttal rendelkező játékos elveszít egy életet</w:t>
            </w:r>
          </w:p>
        </w:tc>
        <w:tc>
          <w:tcPr>
            <w:tcW w:w="1447" w:type="dxa"/>
          </w:tcPr>
          <w:p w14:paraId="11055DD0" w14:textId="089A1A48" w:rsidR="008574A6" w:rsidRDefault="00321D4C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8574A6" w14:paraId="325E980B" w14:textId="77777777" w:rsidTr="00661BD5">
        <w:tc>
          <w:tcPr>
            <w:tcW w:w="392" w:type="dxa"/>
          </w:tcPr>
          <w:p w14:paraId="34AC45A6" w14:textId="2FD9397D" w:rsidR="008574A6" w:rsidRDefault="008574A6" w:rsidP="008574A6">
            <w:pPr>
              <w:spacing w:line="360" w:lineRule="auto"/>
            </w:pPr>
            <w:r>
              <w:t>7</w:t>
            </w:r>
          </w:p>
        </w:tc>
        <w:tc>
          <w:tcPr>
            <w:tcW w:w="3544" w:type="dxa"/>
          </w:tcPr>
          <w:p w14:paraId="4FF8BE1B" w14:textId="2DA5A5E5" w:rsidR="008574A6" w:rsidRDefault="001A1E63" w:rsidP="008574A6">
            <w:pPr>
              <w:spacing w:line="360" w:lineRule="auto"/>
            </w:pPr>
            <w:r>
              <w:t>Játszunk a játék végéig</w:t>
            </w:r>
          </w:p>
        </w:tc>
        <w:tc>
          <w:tcPr>
            <w:tcW w:w="3260" w:type="dxa"/>
          </w:tcPr>
          <w:p w14:paraId="14A1F29E" w14:textId="700F018F" w:rsidR="008574A6" w:rsidRDefault="001A1E63" w:rsidP="008574A6">
            <w:pPr>
              <w:spacing w:line="360" w:lineRule="auto"/>
            </w:pPr>
            <w:r>
              <w:t>A játék véget ér, a megfelelő embert írja ki nyertesnek</w:t>
            </w:r>
          </w:p>
        </w:tc>
        <w:tc>
          <w:tcPr>
            <w:tcW w:w="1447" w:type="dxa"/>
          </w:tcPr>
          <w:p w14:paraId="23E564F4" w14:textId="1AEEF4A8" w:rsidR="008574A6" w:rsidRDefault="00321D4C" w:rsidP="008574A6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</w:tbl>
    <w:p w14:paraId="7FEFD4F3" w14:textId="20F667E0" w:rsidR="00E0526E" w:rsidRDefault="00E0526E" w:rsidP="007C20C4">
      <w:pPr>
        <w:spacing w:line="360" w:lineRule="auto"/>
      </w:pPr>
    </w:p>
    <w:p w14:paraId="2B0D4817" w14:textId="1A7F4761" w:rsidR="00E0526E" w:rsidRPr="0064567B" w:rsidRDefault="00E0526E" w:rsidP="007C20C4">
      <w:pPr>
        <w:spacing w:line="360" w:lineRule="auto"/>
        <w:rPr>
          <w:b/>
        </w:rPr>
      </w:pPr>
      <w:r w:rsidRPr="0064567B">
        <w:rPr>
          <w:b/>
        </w:rPr>
        <w:t>Az egyjátékos módban való nyerés és vesztés tesztelése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2"/>
        <w:gridCol w:w="3544"/>
        <w:gridCol w:w="3260"/>
        <w:gridCol w:w="1447"/>
      </w:tblGrid>
      <w:tr w:rsidR="00E0526E" w14:paraId="0CFFBCE5" w14:textId="77777777" w:rsidTr="00E0526E">
        <w:trPr>
          <w:trHeight w:val="373"/>
        </w:trPr>
        <w:tc>
          <w:tcPr>
            <w:tcW w:w="392" w:type="dxa"/>
          </w:tcPr>
          <w:p w14:paraId="0AB332D7" w14:textId="77777777" w:rsidR="00E0526E" w:rsidRDefault="00E0526E" w:rsidP="00321D4C">
            <w:pPr>
              <w:spacing w:line="360" w:lineRule="auto"/>
            </w:pPr>
          </w:p>
        </w:tc>
        <w:tc>
          <w:tcPr>
            <w:tcW w:w="3544" w:type="dxa"/>
          </w:tcPr>
          <w:p w14:paraId="17B21A87" w14:textId="77777777" w:rsidR="00E0526E" w:rsidRDefault="00E0526E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Művelet</w:t>
            </w:r>
          </w:p>
        </w:tc>
        <w:tc>
          <w:tcPr>
            <w:tcW w:w="3260" w:type="dxa"/>
          </w:tcPr>
          <w:p w14:paraId="26B07E44" w14:textId="77777777" w:rsidR="00E0526E" w:rsidRDefault="00E0526E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Várt eredmény</w:t>
            </w:r>
          </w:p>
        </w:tc>
        <w:tc>
          <w:tcPr>
            <w:tcW w:w="1447" w:type="dxa"/>
          </w:tcPr>
          <w:p w14:paraId="5BE8CCA5" w14:textId="77777777" w:rsidR="00E0526E" w:rsidRDefault="00E0526E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Kapott eredmény</w:t>
            </w:r>
          </w:p>
        </w:tc>
      </w:tr>
      <w:tr w:rsidR="00E0526E" w14:paraId="6B004DC9" w14:textId="77777777" w:rsidTr="00321D4C">
        <w:tc>
          <w:tcPr>
            <w:tcW w:w="392" w:type="dxa"/>
          </w:tcPr>
          <w:p w14:paraId="49FE66B2" w14:textId="77777777" w:rsidR="00E0526E" w:rsidRDefault="00E0526E" w:rsidP="00321D4C">
            <w:pPr>
              <w:spacing w:line="360" w:lineRule="auto"/>
            </w:pPr>
            <w:r>
              <w:t>1</w:t>
            </w:r>
          </w:p>
        </w:tc>
        <w:tc>
          <w:tcPr>
            <w:tcW w:w="3544" w:type="dxa"/>
          </w:tcPr>
          <w:p w14:paraId="3FB69BC5" w14:textId="77777777" w:rsidR="00E0526E" w:rsidRDefault="00E0526E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Indítsuk el a játékot, ha még nincs rakjunk legalább 20 lapot a paklinkba</w:t>
            </w:r>
          </w:p>
        </w:tc>
        <w:tc>
          <w:tcPr>
            <w:tcW w:w="3260" w:type="dxa"/>
          </w:tcPr>
          <w:p w14:paraId="5B82BDFD" w14:textId="77777777" w:rsidR="00E0526E" w:rsidRDefault="00E0526E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A játék elindul, a név megadható, a pakli szerkeszthető</w:t>
            </w:r>
          </w:p>
        </w:tc>
        <w:tc>
          <w:tcPr>
            <w:tcW w:w="1447" w:type="dxa"/>
          </w:tcPr>
          <w:p w14:paraId="41BF828E" w14:textId="5C2C82DB" w:rsidR="00E0526E" w:rsidRDefault="00321D4C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E0526E" w14:paraId="083713F2" w14:textId="77777777" w:rsidTr="00321D4C">
        <w:tc>
          <w:tcPr>
            <w:tcW w:w="392" w:type="dxa"/>
          </w:tcPr>
          <w:p w14:paraId="05B50DD0" w14:textId="77777777" w:rsidR="00E0526E" w:rsidRDefault="00E0526E" w:rsidP="00321D4C">
            <w:pPr>
              <w:spacing w:line="360" w:lineRule="auto"/>
            </w:pPr>
            <w:r>
              <w:t>2</w:t>
            </w:r>
          </w:p>
        </w:tc>
        <w:tc>
          <w:tcPr>
            <w:tcW w:w="3544" w:type="dxa"/>
          </w:tcPr>
          <w:p w14:paraId="0DDF865C" w14:textId="77777777" w:rsidR="00E0526E" w:rsidRDefault="00E0526E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Válasszuk a Start SinglePlayer gombot</w:t>
            </w:r>
          </w:p>
        </w:tc>
        <w:tc>
          <w:tcPr>
            <w:tcW w:w="3260" w:type="dxa"/>
          </w:tcPr>
          <w:p w14:paraId="533227D3" w14:textId="77777777" w:rsidR="00E0526E" w:rsidRDefault="00E0526E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Megjelenik a térkép, az első pálya háttere zöld</w:t>
            </w:r>
          </w:p>
        </w:tc>
        <w:tc>
          <w:tcPr>
            <w:tcW w:w="1447" w:type="dxa"/>
          </w:tcPr>
          <w:p w14:paraId="462EB087" w14:textId="32A503BF" w:rsidR="00E0526E" w:rsidRDefault="00321D4C" w:rsidP="00321D4C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E0526E" w14:paraId="6BC7FA6C" w14:textId="77777777" w:rsidTr="00321D4C">
        <w:tc>
          <w:tcPr>
            <w:tcW w:w="392" w:type="dxa"/>
          </w:tcPr>
          <w:p w14:paraId="4404E9C7" w14:textId="77777777" w:rsidR="00E0526E" w:rsidRDefault="00E0526E" w:rsidP="00E0526E">
            <w:pPr>
              <w:spacing w:line="360" w:lineRule="auto"/>
            </w:pPr>
            <w:r>
              <w:t>3</w:t>
            </w:r>
          </w:p>
        </w:tc>
        <w:tc>
          <w:tcPr>
            <w:tcW w:w="3544" w:type="dxa"/>
          </w:tcPr>
          <w:p w14:paraId="0B896059" w14:textId="475E539B" w:rsidR="00E0526E" w:rsidRDefault="00E0526E" w:rsidP="00E0526E">
            <w:pPr>
              <w:spacing w:line="360" w:lineRule="auto"/>
            </w:pPr>
            <w:r>
              <w:t>Válasszunk egy nehézséget, indítsuk el a játékot</w:t>
            </w:r>
          </w:p>
        </w:tc>
        <w:tc>
          <w:tcPr>
            <w:tcW w:w="3260" w:type="dxa"/>
          </w:tcPr>
          <w:p w14:paraId="3041DCC6" w14:textId="08BA3F46" w:rsidR="00E0526E" w:rsidRDefault="00E0526E" w:rsidP="00E0526E">
            <w:pPr>
              <w:spacing w:line="360" w:lineRule="auto"/>
            </w:pPr>
            <w:r>
              <w:t>A játék elindítható, a tábla és kártyák megjelennek</w:t>
            </w:r>
          </w:p>
        </w:tc>
        <w:tc>
          <w:tcPr>
            <w:tcW w:w="1447" w:type="dxa"/>
          </w:tcPr>
          <w:p w14:paraId="69BF525F" w14:textId="7F8D7759" w:rsidR="00E0526E" w:rsidRDefault="00321D4C" w:rsidP="00E0526E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E0526E" w14:paraId="2536BE11" w14:textId="77777777" w:rsidTr="00321D4C">
        <w:tc>
          <w:tcPr>
            <w:tcW w:w="392" w:type="dxa"/>
          </w:tcPr>
          <w:p w14:paraId="71DF015C" w14:textId="77777777" w:rsidR="00E0526E" w:rsidRDefault="00E0526E" w:rsidP="00E0526E">
            <w:pPr>
              <w:spacing w:line="360" w:lineRule="auto"/>
            </w:pPr>
            <w:r>
              <w:t>4</w:t>
            </w:r>
          </w:p>
        </w:tc>
        <w:tc>
          <w:tcPr>
            <w:tcW w:w="3544" w:type="dxa"/>
          </w:tcPr>
          <w:p w14:paraId="134417A4" w14:textId="6C1A0B5C" w:rsidR="00E0526E" w:rsidRDefault="00E0526E" w:rsidP="00E0526E">
            <w:pPr>
              <w:spacing w:line="360" w:lineRule="auto"/>
            </w:pPr>
            <w:r>
              <w:t>Válasszunk egy lapot, és rakjuk le</w:t>
            </w:r>
          </w:p>
        </w:tc>
        <w:tc>
          <w:tcPr>
            <w:tcW w:w="3260" w:type="dxa"/>
          </w:tcPr>
          <w:p w14:paraId="364BB3BD" w14:textId="3E32CBB2" w:rsidR="00E0526E" w:rsidRDefault="00E0526E" w:rsidP="00E0526E">
            <w:pPr>
              <w:spacing w:line="360" w:lineRule="auto"/>
            </w:pPr>
            <w:r>
              <w:t>A lap lerakható, a táblán megjelenik</w:t>
            </w:r>
          </w:p>
        </w:tc>
        <w:tc>
          <w:tcPr>
            <w:tcW w:w="1447" w:type="dxa"/>
          </w:tcPr>
          <w:p w14:paraId="113B263D" w14:textId="71287DAD" w:rsidR="00E0526E" w:rsidRDefault="00321D4C" w:rsidP="00E0526E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E0526E" w14:paraId="1C9A3469" w14:textId="77777777" w:rsidTr="00321D4C">
        <w:tc>
          <w:tcPr>
            <w:tcW w:w="392" w:type="dxa"/>
          </w:tcPr>
          <w:p w14:paraId="402645BA" w14:textId="77777777" w:rsidR="00E0526E" w:rsidRDefault="00E0526E" w:rsidP="00E0526E">
            <w:pPr>
              <w:spacing w:line="360" w:lineRule="auto"/>
            </w:pPr>
            <w:r>
              <w:t>5</w:t>
            </w:r>
          </w:p>
        </w:tc>
        <w:tc>
          <w:tcPr>
            <w:tcW w:w="3544" w:type="dxa"/>
          </w:tcPr>
          <w:p w14:paraId="174DC937" w14:textId="3DBD4E7F" w:rsidR="00E0526E" w:rsidRDefault="00E0526E" w:rsidP="00E0526E">
            <w:pPr>
              <w:spacing w:line="360" w:lineRule="auto"/>
            </w:pPr>
            <w:r>
              <w:t xml:space="preserve">Játsszuk végig a kört </w:t>
            </w:r>
          </w:p>
        </w:tc>
        <w:tc>
          <w:tcPr>
            <w:tcW w:w="3260" w:type="dxa"/>
          </w:tcPr>
          <w:p w14:paraId="1E2CF1E3" w14:textId="22792805" w:rsidR="00E0526E" w:rsidRDefault="00E0526E" w:rsidP="00E0526E">
            <w:pPr>
              <w:spacing w:line="360" w:lineRule="auto"/>
            </w:pPr>
            <w:r>
              <w:t>A kör véget ér, ha mindkét játékos passzolt, a kevesebb ponttal rendelkező játékos elveszít egy életet</w:t>
            </w:r>
          </w:p>
        </w:tc>
        <w:tc>
          <w:tcPr>
            <w:tcW w:w="1447" w:type="dxa"/>
          </w:tcPr>
          <w:p w14:paraId="3D486011" w14:textId="396A48DD" w:rsidR="00E0526E" w:rsidRDefault="00321D4C" w:rsidP="00E0526E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E0526E" w14:paraId="48724BB2" w14:textId="77777777" w:rsidTr="00321D4C">
        <w:tc>
          <w:tcPr>
            <w:tcW w:w="392" w:type="dxa"/>
          </w:tcPr>
          <w:p w14:paraId="62D95784" w14:textId="77777777" w:rsidR="00E0526E" w:rsidRDefault="00E0526E" w:rsidP="00E0526E">
            <w:pPr>
              <w:spacing w:line="360" w:lineRule="auto"/>
            </w:pPr>
            <w:r>
              <w:t>6</w:t>
            </w:r>
          </w:p>
        </w:tc>
        <w:tc>
          <w:tcPr>
            <w:tcW w:w="3544" w:type="dxa"/>
          </w:tcPr>
          <w:p w14:paraId="46FF45B5" w14:textId="36DB9163" w:rsidR="00E0526E" w:rsidRDefault="00E0526E" w:rsidP="00E0526E">
            <w:pPr>
              <w:spacing w:line="360" w:lineRule="auto"/>
            </w:pPr>
            <w:r>
              <w:t xml:space="preserve">Játszunk a játék végéig, és nyerjük meg (ezt lehet többször kell </w:t>
            </w:r>
            <w:r>
              <w:lastRenderedPageBreak/>
              <w:t>próbálni)</w:t>
            </w:r>
          </w:p>
        </w:tc>
        <w:tc>
          <w:tcPr>
            <w:tcW w:w="3260" w:type="dxa"/>
          </w:tcPr>
          <w:p w14:paraId="4A221A07" w14:textId="69086BC6" w:rsidR="00E0526E" w:rsidRDefault="00E0526E" w:rsidP="00E0526E">
            <w:pPr>
              <w:spacing w:line="360" w:lineRule="auto"/>
            </w:pPr>
            <w:r>
              <w:lastRenderedPageBreak/>
              <w:t xml:space="preserve">A játék véget ér, a megfelelő embert írja ki nyertesnek, azaz </w:t>
            </w:r>
            <w:r>
              <w:lastRenderedPageBreak/>
              <w:t>a játékost</w:t>
            </w:r>
          </w:p>
        </w:tc>
        <w:tc>
          <w:tcPr>
            <w:tcW w:w="1447" w:type="dxa"/>
          </w:tcPr>
          <w:p w14:paraId="194D6041" w14:textId="3D7A193B" w:rsidR="00E0526E" w:rsidRDefault="00321D4C" w:rsidP="00E0526E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lastRenderedPageBreak/>
              <w:t>Megfelelt</w:t>
            </w:r>
          </w:p>
        </w:tc>
      </w:tr>
      <w:tr w:rsidR="00E0526E" w14:paraId="7A9D1A08" w14:textId="77777777" w:rsidTr="00321D4C">
        <w:tc>
          <w:tcPr>
            <w:tcW w:w="392" w:type="dxa"/>
          </w:tcPr>
          <w:p w14:paraId="63CEBA56" w14:textId="77777777" w:rsidR="00E0526E" w:rsidRDefault="00E0526E" w:rsidP="00E0526E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3544" w:type="dxa"/>
          </w:tcPr>
          <w:p w14:paraId="0CCF6ACF" w14:textId="6074F1F4" w:rsidR="00E0526E" w:rsidRDefault="00E0526E" w:rsidP="00E0526E">
            <w:pPr>
              <w:spacing w:line="360" w:lineRule="auto"/>
            </w:pPr>
            <w:r>
              <w:t>Lépjünk be az Edit Deck menübe</w:t>
            </w:r>
          </w:p>
        </w:tc>
        <w:tc>
          <w:tcPr>
            <w:tcW w:w="3260" w:type="dxa"/>
          </w:tcPr>
          <w:p w14:paraId="0C413A74" w14:textId="588FE2B7" w:rsidR="00E0526E" w:rsidRDefault="00E0526E" w:rsidP="00E0526E">
            <w:pPr>
              <w:spacing w:line="360" w:lineRule="auto"/>
            </w:pPr>
            <w:r>
              <w:t xml:space="preserve"> Megjelentek az új lapjaink, ezek hozzáadhatók a paklihoz</w:t>
            </w:r>
          </w:p>
        </w:tc>
        <w:tc>
          <w:tcPr>
            <w:tcW w:w="1447" w:type="dxa"/>
          </w:tcPr>
          <w:p w14:paraId="3D6C30E8" w14:textId="1026C933" w:rsidR="00E0526E" w:rsidRDefault="00321D4C" w:rsidP="00E0526E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E0526E" w14:paraId="45BB6987" w14:textId="77777777" w:rsidTr="00321D4C">
        <w:tc>
          <w:tcPr>
            <w:tcW w:w="392" w:type="dxa"/>
          </w:tcPr>
          <w:p w14:paraId="1CA7E6B2" w14:textId="1FC2E12D" w:rsidR="00E0526E" w:rsidRDefault="00E0526E" w:rsidP="00E0526E">
            <w:pPr>
              <w:spacing w:line="360" w:lineRule="auto"/>
            </w:pPr>
            <w:r>
              <w:t>8</w:t>
            </w:r>
          </w:p>
        </w:tc>
        <w:tc>
          <w:tcPr>
            <w:tcW w:w="3544" w:type="dxa"/>
          </w:tcPr>
          <w:p w14:paraId="704A0298" w14:textId="2E170796" w:rsidR="00E0526E" w:rsidRDefault="00E0526E" w:rsidP="00E0526E">
            <w:pPr>
              <w:spacing w:line="360" w:lineRule="auto"/>
            </w:pPr>
            <w:r>
              <w:t>Játszunk a játék végéig, és veszíttsünk</w:t>
            </w:r>
          </w:p>
        </w:tc>
        <w:tc>
          <w:tcPr>
            <w:tcW w:w="3260" w:type="dxa"/>
          </w:tcPr>
          <w:p w14:paraId="62526971" w14:textId="1B224887" w:rsidR="00E0526E" w:rsidRDefault="00E0526E" w:rsidP="00E0526E">
            <w:pPr>
              <w:spacing w:line="360" w:lineRule="auto"/>
            </w:pPr>
            <w:r>
              <w:t>A játék véget ér, a megfelelő embert írja ki nyertesnek, azaz a gépet</w:t>
            </w:r>
          </w:p>
        </w:tc>
        <w:tc>
          <w:tcPr>
            <w:tcW w:w="1447" w:type="dxa"/>
          </w:tcPr>
          <w:p w14:paraId="0EA4075E" w14:textId="3B01580F" w:rsidR="00E0526E" w:rsidRDefault="00321D4C" w:rsidP="00E0526E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  <w:tr w:rsidR="00E0526E" w14:paraId="44417F71" w14:textId="77777777" w:rsidTr="00321D4C">
        <w:tc>
          <w:tcPr>
            <w:tcW w:w="392" w:type="dxa"/>
          </w:tcPr>
          <w:p w14:paraId="0A21B808" w14:textId="12454DFF" w:rsidR="00E0526E" w:rsidRDefault="00E0526E" w:rsidP="00E0526E">
            <w:pPr>
              <w:spacing w:line="360" w:lineRule="auto"/>
            </w:pPr>
            <w:r>
              <w:t>9</w:t>
            </w:r>
          </w:p>
        </w:tc>
        <w:tc>
          <w:tcPr>
            <w:tcW w:w="3544" w:type="dxa"/>
          </w:tcPr>
          <w:p w14:paraId="4A9DB6F7" w14:textId="5D152DDF" w:rsidR="00E0526E" w:rsidRDefault="00E0526E" w:rsidP="00E0526E">
            <w:pPr>
              <w:spacing w:line="360" w:lineRule="auto"/>
            </w:pPr>
            <w:r>
              <w:t>Lépjünk be az Edit Deck menübe</w:t>
            </w:r>
          </w:p>
        </w:tc>
        <w:tc>
          <w:tcPr>
            <w:tcW w:w="3260" w:type="dxa"/>
          </w:tcPr>
          <w:p w14:paraId="1F80F414" w14:textId="3748B4AF" w:rsidR="00E0526E" w:rsidRDefault="00E0526E" w:rsidP="00E0526E">
            <w:pPr>
              <w:spacing w:line="360" w:lineRule="auto"/>
            </w:pPr>
            <w:r>
              <w:t xml:space="preserve"> Ha volt még lapunk a paklin kívül, azok közül vesz el a játék, ha nem volt akkor a paklinkból </w:t>
            </w:r>
          </w:p>
        </w:tc>
        <w:tc>
          <w:tcPr>
            <w:tcW w:w="1447" w:type="dxa"/>
          </w:tcPr>
          <w:p w14:paraId="31206EA5" w14:textId="3D9C0992" w:rsidR="00E0526E" w:rsidRDefault="00321D4C" w:rsidP="00E0526E">
            <w:pPr>
              <w:spacing w:line="360" w:lineRule="auto"/>
            </w:pPr>
            <w:r>
              <w:rPr>
                <w:rFonts w:asciiTheme="majorHAnsi" w:hAnsiTheme="majorHAnsi" w:cstheme="majorHAnsi"/>
              </w:rPr>
              <w:t>Megfelelt</w:t>
            </w:r>
          </w:p>
        </w:tc>
      </w:tr>
    </w:tbl>
    <w:p w14:paraId="1FE21F8B" w14:textId="262802E1" w:rsidR="00E0526E" w:rsidRDefault="00E0526E" w:rsidP="007C20C4">
      <w:pPr>
        <w:spacing w:line="360" w:lineRule="auto"/>
      </w:pPr>
    </w:p>
    <w:p w14:paraId="6803273C" w14:textId="3AAB597E" w:rsidR="00321D4C" w:rsidRPr="0064567B" w:rsidRDefault="00321D4C" w:rsidP="007C20C4">
      <w:pPr>
        <w:spacing w:line="360" w:lineRule="auto"/>
        <w:rPr>
          <w:b/>
        </w:rPr>
      </w:pPr>
      <w:r w:rsidRPr="0064567B">
        <w:rPr>
          <w:b/>
        </w:rPr>
        <w:t>A mestersége intelligencia tesztelése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2"/>
        <w:gridCol w:w="3402"/>
        <w:gridCol w:w="3544"/>
        <w:gridCol w:w="1305"/>
      </w:tblGrid>
      <w:tr w:rsidR="000855AA" w14:paraId="140D6FF0" w14:textId="77777777" w:rsidTr="000855AA">
        <w:tc>
          <w:tcPr>
            <w:tcW w:w="392" w:type="dxa"/>
          </w:tcPr>
          <w:p w14:paraId="77A6EF8D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3402" w:type="dxa"/>
          </w:tcPr>
          <w:p w14:paraId="5A40E73C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Művelet</w:t>
            </w:r>
          </w:p>
        </w:tc>
        <w:tc>
          <w:tcPr>
            <w:tcW w:w="3544" w:type="dxa"/>
          </w:tcPr>
          <w:p w14:paraId="06F3E21C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Várt eredmény</w:t>
            </w:r>
          </w:p>
        </w:tc>
        <w:tc>
          <w:tcPr>
            <w:tcW w:w="1305" w:type="dxa"/>
          </w:tcPr>
          <w:p w14:paraId="55360292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Kapott eredmény</w:t>
            </w:r>
          </w:p>
        </w:tc>
      </w:tr>
      <w:tr w:rsidR="000855AA" w14:paraId="3737257B" w14:textId="77777777" w:rsidTr="000855AA">
        <w:tc>
          <w:tcPr>
            <w:tcW w:w="392" w:type="dxa"/>
          </w:tcPr>
          <w:p w14:paraId="628BF5F2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402" w:type="dxa"/>
          </w:tcPr>
          <w:p w14:paraId="2E6721C0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Indítsuk el a játékot, ha még nincs rakjunk legalább 20 lapot a paklinkba</w:t>
            </w:r>
          </w:p>
        </w:tc>
        <w:tc>
          <w:tcPr>
            <w:tcW w:w="3544" w:type="dxa"/>
          </w:tcPr>
          <w:p w14:paraId="45869E9D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A játék elindul, a név megadható, a pakli szerkeszthető</w:t>
            </w:r>
          </w:p>
        </w:tc>
        <w:tc>
          <w:tcPr>
            <w:tcW w:w="1305" w:type="dxa"/>
          </w:tcPr>
          <w:p w14:paraId="587FBB09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7D74DBB7" w14:textId="77777777" w:rsidTr="000855AA">
        <w:tc>
          <w:tcPr>
            <w:tcW w:w="392" w:type="dxa"/>
          </w:tcPr>
          <w:p w14:paraId="59A5B806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402" w:type="dxa"/>
          </w:tcPr>
          <w:p w14:paraId="45919DF0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Válasszuk a Start SinglePlayer gombot</w:t>
            </w:r>
          </w:p>
        </w:tc>
        <w:tc>
          <w:tcPr>
            <w:tcW w:w="3544" w:type="dxa"/>
          </w:tcPr>
          <w:p w14:paraId="7E64DF45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Megjelenik a térkép, az első pálya háttere zöld</w:t>
            </w:r>
          </w:p>
        </w:tc>
        <w:tc>
          <w:tcPr>
            <w:tcW w:w="1305" w:type="dxa"/>
          </w:tcPr>
          <w:p w14:paraId="7ED64729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5503A0B1" w14:textId="77777777" w:rsidTr="000855AA">
        <w:tc>
          <w:tcPr>
            <w:tcW w:w="392" w:type="dxa"/>
          </w:tcPr>
          <w:p w14:paraId="214ABAF4" w14:textId="55CE60CC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402" w:type="dxa"/>
          </w:tcPr>
          <w:p w14:paraId="4AF2DE6F" w14:textId="77D52542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 könnyű nehézséget</w:t>
            </w:r>
          </w:p>
        </w:tc>
        <w:tc>
          <w:tcPr>
            <w:tcW w:w="3544" w:type="dxa"/>
          </w:tcPr>
          <w:p w14:paraId="624C2037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A játék elindítható, a tábla és kártyák megjelennek</w:t>
            </w:r>
          </w:p>
        </w:tc>
        <w:tc>
          <w:tcPr>
            <w:tcW w:w="1305" w:type="dxa"/>
          </w:tcPr>
          <w:p w14:paraId="1D7CBA4B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182260DA" w14:textId="77777777" w:rsidTr="000855AA">
        <w:tc>
          <w:tcPr>
            <w:tcW w:w="392" w:type="dxa"/>
          </w:tcPr>
          <w:p w14:paraId="07389127" w14:textId="240A81D2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402" w:type="dxa"/>
          </w:tcPr>
          <w:p w14:paraId="20253965" w14:textId="78156351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Játsszuk végig a játékot</w:t>
            </w:r>
          </w:p>
        </w:tc>
        <w:tc>
          <w:tcPr>
            <w:tcW w:w="3544" w:type="dxa"/>
          </w:tcPr>
          <w:p w14:paraId="4F17A252" w14:textId="2C498B7A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Az ellenfél nem használ különleges lapokat, amíg van más lapja, nem rak szándékosan kicsi lapokat akkor is ha azzal vesztésre áll</w:t>
            </w:r>
          </w:p>
        </w:tc>
        <w:tc>
          <w:tcPr>
            <w:tcW w:w="1305" w:type="dxa"/>
          </w:tcPr>
          <w:p w14:paraId="58BAFA54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2D3C962C" w14:textId="77777777" w:rsidTr="000855AA">
        <w:tc>
          <w:tcPr>
            <w:tcW w:w="392" w:type="dxa"/>
          </w:tcPr>
          <w:p w14:paraId="79EA5A17" w14:textId="1E34126E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402" w:type="dxa"/>
          </w:tcPr>
          <w:p w14:paraId="2E8F2ED3" w14:textId="7C53539B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 közepes nehézséget</w:t>
            </w:r>
          </w:p>
        </w:tc>
        <w:tc>
          <w:tcPr>
            <w:tcW w:w="3544" w:type="dxa"/>
          </w:tcPr>
          <w:p w14:paraId="460421E7" w14:textId="32C8053A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A játék elindítható, a tábla és kártyák megjelennek</w:t>
            </w:r>
          </w:p>
        </w:tc>
        <w:tc>
          <w:tcPr>
            <w:tcW w:w="1305" w:type="dxa"/>
          </w:tcPr>
          <w:p w14:paraId="27957F2D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0D5D2468" w14:textId="77777777" w:rsidTr="000855AA">
        <w:tc>
          <w:tcPr>
            <w:tcW w:w="392" w:type="dxa"/>
          </w:tcPr>
          <w:p w14:paraId="0859F200" w14:textId="25BF9F0F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3402" w:type="dxa"/>
          </w:tcPr>
          <w:p w14:paraId="7DA59F92" w14:textId="762172D1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Játsszuk végig a játékot, legalább 3-szor</w:t>
            </w:r>
          </w:p>
        </w:tc>
        <w:tc>
          <w:tcPr>
            <w:tcW w:w="3544" w:type="dxa"/>
          </w:tcPr>
          <w:p w14:paraId="55E79F5F" w14:textId="06B15DEC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Az ellenfél nem használ különleges lapokat, amíg van más lapja, rakhat kis értékű lapokat akkor is ha nem áll vele nyerésre</w:t>
            </w:r>
          </w:p>
        </w:tc>
        <w:tc>
          <w:tcPr>
            <w:tcW w:w="1305" w:type="dxa"/>
          </w:tcPr>
          <w:p w14:paraId="31D9D8C1" w14:textId="77777777" w:rsidR="000855AA" w:rsidRPr="000855AA" w:rsidRDefault="000855AA" w:rsidP="00222005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5104E168" w14:textId="77777777" w:rsidTr="000855AA">
        <w:tc>
          <w:tcPr>
            <w:tcW w:w="392" w:type="dxa"/>
          </w:tcPr>
          <w:p w14:paraId="43EE4B38" w14:textId="3DC20D7F" w:rsidR="000855AA" w:rsidRP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lastRenderedPageBreak/>
              <w:t>5</w:t>
            </w:r>
          </w:p>
        </w:tc>
        <w:tc>
          <w:tcPr>
            <w:tcW w:w="3402" w:type="dxa"/>
          </w:tcPr>
          <w:p w14:paraId="27C869EE" w14:textId="778857BF" w:rsid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Válasszuk a nehéz nehézséget</w:t>
            </w:r>
          </w:p>
        </w:tc>
        <w:tc>
          <w:tcPr>
            <w:tcW w:w="3544" w:type="dxa"/>
          </w:tcPr>
          <w:p w14:paraId="4E9486FB" w14:textId="24F9FC4E" w:rsid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A játék elindítható, a tábla és kártyák megjelennek</w:t>
            </w:r>
          </w:p>
        </w:tc>
        <w:tc>
          <w:tcPr>
            <w:tcW w:w="1305" w:type="dxa"/>
          </w:tcPr>
          <w:p w14:paraId="330B3BE0" w14:textId="255102B2" w:rsidR="000855AA" w:rsidRP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  <w:tr w:rsidR="000855AA" w14:paraId="5A17372B" w14:textId="77777777" w:rsidTr="000855AA">
        <w:tc>
          <w:tcPr>
            <w:tcW w:w="392" w:type="dxa"/>
          </w:tcPr>
          <w:p w14:paraId="5DD574F0" w14:textId="2FE12FA5" w:rsidR="000855AA" w:rsidRP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3402" w:type="dxa"/>
          </w:tcPr>
          <w:p w14:paraId="60F41671" w14:textId="6CEDA3A2" w:rsid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Játsszuk végig a játékot, legalább 3-szor</w:t>
            </w:r>
          </w:p>
        </w:tc>
        <w:tc>
          <w:tcPr>
            <w:tcW w:w="3544" w:type="dxa"/>
          </w:tcPr>
          <w:p w14:paraId="0F0DE58A" w14:textId="657C6E83" w:rsid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Az ellenfél használhat különleges lapokat, rakhat kis értékű lapokat akkor is ha nem áll vele nyerésre</w:t>
            </w:r>
          </w:p>
        </w:tc>
        <w:tc>
          <w:tcPr>
            <w:tcW w:w="1305" w:type="dxa"/>
          </w:tcPr>
          <w:p w14:paraId="232B959C" w14:textId="1038C880" w:rsidR="000855AA" w:rsidRPr="000855AA" w:rsidRDefault="000855AA" w:rsidP="000855AA">
            <w:pPr>
              <w:spacing w:line="360" w:lineRule="auto"/>
              <w:rPr>
                <w:rFonts w:asciiTheme="majorHAnsi" w:hAnsiTheme="majorHAnsi" w:cstheme="majorHAnsi"/>
              </w:rPr>
            </w:pPr>
            <w:r w:rsidRPr="000855AA">
              <w:rPr>
                <w:rFonts w:asciiTheme="majorHAnsi" w:hAnsiTheme="majorHAnsi" w:cstheme="majorHAnsi"/>
              </w:rPr>
              <w:t>Megfelelt</w:t>
            </w:r>
          </w:p>
        </w:tc>
      </w:tr>
    </w:tbl>
    <w:p w14:paraId="5A94FE8E" w14:textId="64132C6F" w:rsidR="006A601B" w:rsidRDefault="006A601B" w:rsidP="007C20C4">
      <w:pPr>
        <w:spacing w:line="360" w:lineRule="auto"/>
      </w:pPr>
    </w:p>
    <w:p w14:paraId="4E9C788A" w14:textId="77777777" w:rsidR="006A601B" w:rsidRDefault="006A601B">
      <w:r>
        <w:br w:type="page"/>
      </w:r>
    </w:p>
    <w:p w14:paraId="609F8DE3" w14:textId="77777777" w:rsidR="000855AA" w:rsidRDefault="000855AA" w:rsidP="007C20C4">
      <w:pPr>
        <w:spacing w:line="360" w:lineRule="auto"/>
      </w:pPr>
    </w:p>
    <w:p w14:paraId="4B703F0C" w14:textId="08F00FB5" w:rsidR="00AA2017" w:rsidRDefault="00AA2017" w:rsidP="007C20C4">
      <w:pPr>
        <w:pStyle w:val="Heading1"/>
        <w:spacing w:line="360" w:lineRule="auto"/>
        <w:rPr>
          <w:b/>
        </w:rPr>
      </w:pPr>
      <w:bookmarkStart w:id="31" w:name="_Toc532237666"/>
      <w:r>
        <w:rPr>
          <w:b/>
        </w:rPr>
        <w:t>4. Felhasznált irodalom</w:t>
      </w:r>
      <w:bookmarkEnd w:id="31"/>
    </w:p>
    <w:p w14:paraId="7C9736F1" w14:textId="1467DC9D" w:rsidR="00EA5715" w:rsidRDefault="008A4440" w:rsidP="007C20C4">
      <w:pPr>
        <w:spacing w:line="360" w:lineRule="auto"/>
      </w:pPr>
      <w:r>
        <w:t>[1] CD Projeckt Red: The Witcher 3: Wild Hunt, 2015</w:t>
      </w:r>
      <w:r w:rsidR="00A22BCA">
        <w:t xml:space="preserve">, </w:t>
      </w:r>
      <w:r w:rsidR="00A22BCA" w:rsidRPr="00A22BCA">
        <w:t>https://thewitcher.com/en/witcher3</w:t>
      </w:r>
    </w:p>
    <w:p w14:paraId="387F185A" w14:textId="37985469" w:rsidR="008A4440" w:rsidRDefault="008A4440" w:rsidP="007C20C4">
      <w:pPr>
        <w:spacing w:line="360" w:lineRule="auto"/>
      </w:pPr>
      <w:r>
        <w:t>[2] CD Projeckt Red: Gwent: The Witcher Card Game, 2018</w:t>
      </w:r>
      <w:r w:rsidR="00A22BCA">
        <w:t xml:space="preserve">, </w:t>
      </w:r>
      <w:r w:rsidR="00A22BCA" w:rsidRPr="00A22BCA">
        <w:t>https://www.playgwent.com/en</w:t>
      </w:r>
    </w:p>
    <w:p w14:paraId="56815E10" w14:textId="56A8111C" w:rsidR="008A4440" w:rsidRPr="00A22BCA" w:rsidRDefault="008A4440" w:rsidP="007C20C4">
      <w:pPr>
        <w:spacing w:line="360" w:lineRule="auto"/>
        <w:rPr>
          <w:rFonts w:ascii="Arial" w:hAnsi="Arial" w:cs="Arial"/>
          <w:color w:val="1F1F1F"/>
          <w:sz w:val="21"/>
          <w:szCs w:val="21"/>
          <w:shd w:val="clear" w:color="auto" w:fill="FFFFFF"/>
        </w:rPr>
      </w:pPr>
      <w:r>
        <w:t>[3] Joshua Bloch: Effective Java,</w:t>
      </w:r>
      <w:r w:rsidRPr="008A4440">
        <w:rPr>
          <w:rFonts w:ascii="Arial" w:hAnsi="Arial" w:cs="Arial"/>
          <w:color w:val="1F1F1F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1F1F1F"/>
          <w:sz w:val="21"/>
          <w:szCs w:val="21"/>
          <w:shd w:val="clear" w:color="auto" w:fill="FFFFFF"/>
        </w:rPr>
        <w:t>Addison-Wesley</w:t>
      </w:r>
      <w:r>
        <w:t>, 2001, [346], ISBN:</w:t>
      </w:r>
      <w:r w:rsidR="00A22BCA">
        <w:rPr>
          <w:rFonts w:ascii="Arial" w:hAnsi="Arial" w:cs="Arial"/>
          <w:color w:val="1F1F1F"/>
          <w:sz w:val="21"/>
          <w:szCs w:val="21"/>
          <w:shd w:val="clear" w:color="auto" w:fill="FFFFFF"/>
        </w:rPr>
        <w:t>0321356683</w:t>
      </w:r>
    </w:p>
    <w:sectPr w:rsidR="008A4440" w:rsidRPr="00A22BCA" w:rsidSect="00D942E0">
      <w:pgSz w:w="11906" w:h="16838"/>
      <w:pgMar w:top="1304" w:right="1418" w:bottom="1418" w:left="1985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FD83BDC" w14:textId="77777777" w:rsidR="002275AD" w:rsidRDefault="002275AD" w:rsidP="005E1A8E">
      <w:pPr>
        <w:spacing w:after="0" w:line="240" w:lineRule="auto"/>
      </w:pPr>
      <w:r>
        <w:separator/>
      </w:r>
    </w:p>
  </w:endnote>
  <w:endnote w:type="continuationSeparator" w:id="0">
    <w:p w14:paraId="430D34DC" w14:textId="77777777" w:rsidR="002275AD" w:rsidRDefault="002275AD" w:rsidP="005E1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578770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E12072" w14:textId="0FA6AA6B" w:rsidR="006A445A" w:rsidRDefault="006A445A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C1E51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EDED21" w14:textId="77777777" w:rsidR="006A445A" w:rsidRDefault="006A445A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20981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1557D0" w14:textId="68672601" w:rsidR="00D942E0" w:rsidRDefault="00D942E0" w:rsidP="006A445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C1E51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7F288800" w14:textId="77777777" w:rsidR="00D942E0" w:rsidRDefault="00D942E0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60A0F7E" w14:textId="4B7E9671" w:rsidR="006A445A" w:rsidRDefault="006A445A">
    <w:pPr>
      <w:pStyle w:val="Footer"/>
      <w:jc w:val="right"/>
    </w:pPr>
  </w:p>
  <w:p w14:paraId="02CBA975" w14:textId="77777777" w:rsidR="006A445A" w:rsidRDefault="006A445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3F82754" w14:textId="77777777" w:rsidR="002275AD" w:rsidRDefault="002275AD" w:rsidP="005E1A8E">
      <w:pPr>
        <w:spacing w:after="0" w:line="240" w:lineRule="auto"/>
      </w:pPr>
      <w:r>
        <w:separator/>
      </w:r>
    </w:p>
  </w:footnote>
  <w:footnote w:type="continuationSeparator" w:id="0">
    <w:p w14:paraId="2041814B" w14:textId="77777777" w:rsidR="002275AD" w:rsidRDefault="002275AD" w:rsidP="005E1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0755FF"/>
    <w:multiLevelType w:val="multilevel"/>
    <w:tmpl w:val="BE484EC2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19BC03F2"/>
    <w:multiLevelType w:val="hybridMultilevel"/>
    <w:tmpl w:val="378AF2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F9E77C2"/>
    <w:multiLevelType w:val="hybridMultilevel"/>
    <w:tmpl w:val="5614D99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1874C55"/>
    <w:multiLevelType w:val="hybridMultilevel"/>
    <w:tmpl w:val="5AC256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E6A235B"/>
    <w:multiLevelType w:val="hybridMultilevel"/>
    <w:tmpl w:val="2C4CEDE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04A1B1A"/>
    <w:multiLevelType w:val="hybridMultilevel"/>
    <w:tmpl w:val="C55E1A7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FEA0648"/>
    <w:multiLevelType w:val="hybridMultilevel"/>
    <w:tmpl w:val="587ABAE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46A05F2"/>
    <w:multiLevelType w:val="hybridMultilevel"/>
    <w:tmpl w:val="712E63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F987A4B"/>
    <w:multiLevelType w:val="hybridMultilevel"/>
    <w:tmpl w:val="ABCE71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03D2AA7"/>
    <w:multiLevelType w:val="hybridMultilevel"/>
    <w:tmpl w:val="FA5C61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76A0101"/>
    <w:multiLevelType w:val="hybridMultilevel"/>
    <w:tmpl w:val="49BAD544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>
    <w:nsid w:val="79EF101A"/>
    <w:multiLevelType w:val="hybridMultilevel"/>
    <w:tmpl w:val="C2D61D6A"/>
    <w:lvl w:ilvl="0" w:tplc="040E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1"/>
  </w:num>
  <w:num w:numId="3">
    <w:abstractNumId w:val="6"/>
  </w:num>
  <w:num w:numId="4">
    <w:abstractNumId w:val="3"/>
  </w:num>
  <w:num w:numId="5">
    <w:abstractNumId w:val="1"/>
  </w:num>
  <w:num w:numId="6">
    <w:abstractNumId w:val="8"/>
  </w:num>
  <w:num w:numId="7">
    <w:abstractNumId w:val="0"/>
  </w:num>
  <w:num w:numId="8">
    <w:abstractNumId w:val="2"/>
  </w:num>
  <w:num w:numId="9">
    <w:abstractNumId w:val="10"/>
  </w:num>
  <w:num w:numId="10">
    <w:abstractNumId w:val="7"/>
  </w:num>
  <w:num w:numId="11">
    <w:abstractNumId w:val="9"/>
  </w:num>
  <w:num w:numId="12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ubisch Dániel">
    <w15:presenceInfo w15:providerId="None" w15:userId="Kubisch Dánie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mirrorMargins/>
  <w:proofState w:grammar="dirty"/>
  <w:defaultTabStop w:val="284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71C4"/>
    <w:rsid w:val="0000166C"/>
    <w:rsid w:val="000119CF"/>
    <w:rsid w:val="000270E0"/>
    <w:rsid w:val="00034041"/>
    <w:rsid w:val="00036F22"/>
    <w:rsid w:val="0007191D"/>
    <w:rsid w:val="000855AA"/>
    <w:rsid w:val="00087D46"/>
    <w:rsid w:val="000B0713"/>
    <w:rsid w:val="000B6A74"/>
    <w:rsid w:val="000F2304"/>
    <w:rsid w:val="000F71C4"/>
    <w:rsid w:val="001061AF"/>
    <w:rsid w:val="00116DAA"/>
    <w:rsid w:val="001175B3"/>
    <w:rsid w:val="00123465"/>
    <w:rsid w:val="00137FA8"/>
    <w:rsid w:val="001801A3"/>
    <w:rsid w:val="001A1E63"/>
    <w:rsid w:val="001A59D3"/>
    <w:rsid w:val="001B0ECC"/>
    <w:rsid w:val="001B1450"/>
    <w:rsid w:val="001C70A1"/>
    <w:rsid w:val="001C724D"/>
    <w:rsid w:val="001E57CA"/>
    <w:rsid w:val="001E7506"/>
    <w:rsid w:val="001F64C8"/>
    <w:rsid w:val="00222005"/>
    <w:rsid w:val="002275AD"/>
    <w:rsid w:val="00233C49"/>
    <w:rsid w:val="002800FD"/>
    <w:rsid w:val="002849B7"/>
    <w:rsid w:val="00296F7E"/>
    <w:rsid w:val="002A4D4A"/>
    <w:rsid w:val="002A673E"/>
    <w:rsid w:val="002B3C21"/>
    <w:rsid w:val="002B4BD1"/>
    <w:rsid w:val="002C4C98"/>
    <w:rsid w:val="002D6BF4"/>
    <w:rsid w:val="002E34C3"/>
    <w:rsid w:val="00312659"/>
    <w:rsid w:val="00321D4C"/>
    <w:rsid w:val="00322822"/>
    <w:rsid w:val="00325B1D"/>
    <w:rsid w:val="00341F76"/>
    <w:rsid w:val="003428A3"/>
    <w:rsid w:val="003434C1"/>
    <w:rsid w:val="00384A59"/>
    <w:rsid w:val="003977FD"/>
    <w:rsid w:val="003B0676"/>
    <w:rsid w:val="003B413E"/>
    <w:rsid w:val="003C01D2"/>
    <w:rsid w:val="003E25A5"/>
    <w:rsid w:val="00400963"/>
    <w:rsid w:val="0041020E"/>
    <w:rsid w:val="00421C17"/>
    <w:rsid w:val="004337EF"/>
    <w:rsid w:val="004375F9"/>
    <w:rsid w:val="00466FDE"/>
    <w:rsid w:val="0047429D"/>
    <w:rsid w:val="00485EB1"/>
    <w:rsid w:val="004905C2"/>
    <w:rsid w:val="0049340D"/>
    <w:rsid w:val="004B330C"/>
    <w:rsid w:val="004B5806"/>
    <w:rsid w:val="004C53A4"/>
    <w:rsid w:val="004C6C84"/>
    <w:rsid w:val="004C6FB6"/>
    <w:rsid w:val="004D5215"/>
    <w:rsid w:val="004D58B2"/>
    <w:rsid w:val="004E16E1"/>
    <w:rsid w:val="004F3472"/>
    <w:rsid w:val="005276B1"/>
    <w:rsid w:val="0053286F"/>
    <w:rsid w:val="00547590"/>
    <w:rsid w:val="0055039A"/>
    <w:rsid w:val="00563BC6"/>
    <w:rsid w:val="005840DB"/>
    <w:rsid w:val="00586806"/>
    <w:rsid w:val="005938DA"/>
    <w:rsid w:val="00597866"/>
    <w:rsid w:val="005A6AE9"/>
    <w:rsid w:val="005C3A31"/>
    <w:rsid w:val="005C7A17"/>
    <w:rsid w:val="005D3F95"/>
    <w:rsid w:val="005E1A8E"/>
    <w:rsid w:val="005E5D60"/>
    <w:rsid w:val="005F2479"/>
    <w:rsid w:val="00604707"/>
    <w:rsid w:val="006219EC"/>
    <w:rsid w:val="00643CE6"/>
    <w:rsid w:val="0064567B"/>
    <w:rsid w:val="006507C3"/>
    <w:rsid w:val="00653531"/>
    <w:rsid w:val="00661BD5"/>
    <w:rsid w:val="00662726"/>
    <w:rsid w:val="00673D37"/>
    <w:rsid w:val="006A445A"/>
    <w:rsid w:val="006A4C1E"/>
    <w:rsid w:val="006A601B"/>
    <w:rsid w:val="006A741D"/>
    <w:rsid w:val="006B1C0B"/>
    <w:rsid w:val="006C2FBD"/>
    <w:rsid w:val="006C66F8"/>
    <w:rsid w:val="006D794B"/>
    <w:rsid w:val="006F147E"/>
    <w:rsid w:val="00725DF9"/>
    <w:rsid w:val="00741061"/>
    <w:rsid w:val="007719AD"/>
    <w:rsid w:val="007745BC"/>
    <w:rsid w:val="007C20C4"/>
    <w:rsid w:val="007D2E88"/>
    <w:rsid w:val="007D609B"/>
    <w:rsid w:val="007D6725"/>
    <w:rsid w:val="007E21C6"/>
    <w:rsid w:val="007E41BE"/>
    <w:rsid w:val="007F4126"/>
    <w:rsid w:val="0080360F"/>
    <w:rsid w:val="00806BF0"/>
    <w:rsid w:val="0082745B"/>
    <w:rsid w:val="008368E0"/>
    <w:rsid w:val="008574A6"/>
    <w:rsid w:val="00871F9C"/>
    <w:rsid w:val="00877005"/>
    <w:rsid w:val="00887194"/>
    <w:rsid w:val="008A4440"/>
    <w:rsid w:val="008A54F9"/>
    <w:rsid w:val="008A7017"/>
    <w:rsid w:val="008B7729"/>
    <w:rsid w:val="008C21ED"/>
    <w:rsid w:val="00902BB7"/>
    <w:rsid w:val="00906449"/>
    <w:rsid w:val="00913EAD"/>
    <w:rsid w:val="00915BE6"/>
    <w:rsid w:val="009363BB"/>
    <w:rsid w:val="0096231D"/>
    <w:rsid w:val="0098614A"/>
    <w:rsid w:val="00990755"/>
    <w:rsid w:val="0099126C"/>
    <w:rsid w:val="00993A61"/>
    <w:rsid w:val="009B04FD"/>
    <w:rsid w:val="009C1110"/>
    <w:rsid w:val="009D45E8"/>
    <w:rsid w:val="009E1893"/>
    <w:rsid w:val="009E31BD"/>
    <w:rsid w:val="009F1224"/>
    <w:rsid w:val="00A11EEA"/>
    <w:rsid w:val="00A220A7"/>
    <w:rsid w:val="00A22BCA"/>
    <w:rsid w:val="00A30537"/>
    <w:rsid w:val="00A3137E"/>
    <w:rsid w:val="00A31998"/>
    <w:rsid w:val="00A3608E"/>
    <w:rsid w:val="00A458E0"/>
    <w:rsid w:val="00A46DC4"/>
    <w:rsid w:val="00A6525A"/>
    <w:rsid w:val="00A66927"/>
    <w:rsid w:val="00A937B9"/>
    <w:rsid w:val="00A975AF"/>
    <w:rsid w:val="00AA2017"/>
    <w:rsid w:val="00AC4A80"/>
    <w:rsid w:val="00AD40DD"/>
    <w:rsid w:val="00AD79B7"/>
    <w:rsid w:val="00AE4C26"/>
    <w:rsid w:val="00B03F9A"/>
    <w:rsid w:val="00B14157"/>
    <w:rsid w:val="00B72C4D"/>
    <w:rsid w:val="00B7456A"/>
    <w:rsid w:val="00B75CE3"/>
    <w:rsid w:val="00B77FE5"/>
    <w:rsid w:val="00B823F9"/>
    <w:rsid w:val="00BA601A"/>
    <w:rsid w:val="00BB7639"/>
    <w:rsid w:val="00BC3CB3"/>
    <w:rsid w:val="00BC6ECE"/>
    <w:rsid w:val="00BC76FE"/>
    <w:rsid w:val="00BC7812"/>
    <w:rsid w:val="00BD1A1A"/>
    <w:rsid w:val="00BD20EB"/>
    <w:rsid w:val="00BE1262"/>
    <w:rsid w:val="00BE232A"/>
    <w:rsid w:val="00C11C30"/>
    <w:rsid w:val="00C24120"/>
    <w:rsid w:val="00C26302"/>
    <w:rsid w:val="00C27EA8"/>
    <w:rsid w:val="00C31EFA"/>
    <w:rsid w:val="00C54A40"/>
    <w:rsid w:val="00C557D2"/>
    <w:rsid w:val="00C60849"/>
    <w:rsid w:val="00C71214"/>
    <w:rsid w:val="00C71A3A"/>
    <w:rsid w:val="00C97450"/>
    <w:rsid w:val="00CA1DB1"/>
    <w:rsid w:val="00CA5556"/>
    <w:rsid w:val="00CA7B06"/>
    <w:rsid w:val="00CB0F6E"/>
    <w:rsid w:val="00CB20F6"/>
    <w:rsid w:val="00CB6FBB"/>
    <w:rsid w:val="00CD06BA"/>
    <w:rsid w:val="00D101F1"/>
    <w:rsid w:val="00D14057"/>
    <w:rsid w:val="00D239C4"/>
    <w:rsid w:val="00D35340"/>
    <w:rsid w:val="00D36C17"/>
    <w:rsid w:val="00D4293B"/>
    <w:rsid w:val="00D815C1"/>
    <w:rsid w:val="00D8643E"/>
    <w:rsid w:val="00D942E0"/>
    <w:rsid w:val="00D94621"/>
    <w:rsid w:val="00DA49E5"/>
    <w:rsid w:val="00DA533B"/>
    <w:rsid w:val="00DA62A4"/>
    <w:rsid w:val="00DB38DA"/>
    <w:rsid w:val="00DC71FD"/>
    <w:rsid w:val="00DD47CD"/>
    <w:rsid w:val="00DE397C"/>
    <w:rsid w:val="00DE55B2"/>
    <w:rsid w:val="00DE5D0D"/>
    <w:rsid w:val="00E00191"/>
    <w:rsid w:val="00E0526E"/>
    <w:rsid w:val="00E232CA"/>
    <w:rsid w:val="00E2613D"/>
    <w:rsid w:val="00E3701D"/>
    <w:rsid w:val="00E42902"/>
    <w:rsid w:val="00E603A8"/>
    <w:rsid w:val="00E84E84"/>
    <w:rsid w:val="00EA5715"/>
    <w:rsid w:val="00EB31A0"/>
    <w:rsid w:val="00EB3BB9"/>
    <w:rsid w:val="00EC0FFE"/>
    <w:rsid w:val="00EC1E51"/>
    <w:rsid w:val="00ED0DA4"/>
    <w:rsid w:val="00ED573E"/>
    <w:rsid w:val="00ED7E86"/>
    <w:rsid w:val="00EE49AE"/>
    <w:rsid w:val="00EF5981"/>
    <w:rsid w:val="00F13C10"/>
    <w:rsid w:val="00F42432"/>
    <w:rsid w:val="00F440CD"/>
    <w:rsid w:val="00F54C1E"/>
    <w:rsid w:val="00F54FBA"/>
    <w:rsid w:val="00F70EE4"/>
    <w:rsid w:val="00F82DD7"/>
    <w:rsid w:val="00F86A77"/>
    <w:rsid w:val="00F90E6D"/>
    <w:rsid w:val="00F91E1E"/>
    <w:rsid w:val="00FA4458"/>
    <w:rsid w:val="00FC4BC0"/>
    <w:rsid w:val="00FC5657"/>
    <w:rsid w:val="00FD3413"/>
    <w:rsid w:val="00FF603C"/>
    <w:rsid w:val="00FF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7A137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HAnsi"/>
        <w:sz w:val="24"/>
        <w:szCs w:val="24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71C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6BF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71C4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6BF0"/>
    <w:rPr>
      <w:rFonts w:asciiTheme="majorHAnsi" w:eastAsiaTheme="majorEastAsia" w:hAnsiTheme="majorHAnsi" w:cstheme="majorBidi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0F71C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71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5E1A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1A8E"/>
  </w:style>
  <w:style w:type="paragraph" w:styleId="Footer">
    <w:name w:val="footer"/>
    <w:basedOn w:val="Normal"/>
    <w:link w:val="FooterChar"/>
    <w:uiPriority w:val="99"/>
    <w:unhideWhenUsed/>
    <w:rsid w:val="005E1A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1A8E"/>
  </w:style>
  <w:style w:type="paragraph" w:styleId="TOCHeading">
    <w:name w:val="TOC Heading"/>
    <w:basedOn w:val="Heading1"/>
    <w:next w:val="Normal"/>
    <w:uiPriority w:val="39"/>
    <w:unhideWhenUsed/>
    <w:qFormat/>
    <w:rsid w:val="00806BF0"/>
    <w:pPr>
      <w:outlineLvl w:val="9"/>
    </w:pPr>
    <w:rPr>
      <w:color w:val="2F5496" w:themeColor="accent1" w:themeShade="BF"/>
      <w:lang w:eastAsia="hu-HU"/>
    </w:rPr>
  </w:style>
  <w:style w:type="paragraph" w:styleId="TOC2">
    <w:name w:val="toc 2"/>
    <w:basedOn w:val="Normal"/>
    <w:next w:val="Normal"/>
    <w:autoRedefine/>
    <w:uiPriority w:val="39"/>
    <w:unhideWhenUsed/>
    <w:rsid w:val="00806BF0"/>
    <w:pPr>
      <w:spacing w:before="120" w:after="0"/>
      <w:ind w:left="240"/>
    </w:pPr>
    <w:rPr>
      <w:i/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806BF0"/>
    <w:pPr>
      <w:spacing w:before="240" w:after="120"/>
    </w:pPr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806BF0"/>
    <w:pPr>
      <w:spacing w:after="0"/>
      <w:ind w:left="48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06BF0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806BF0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06BF0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06BF0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06BF0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06BF0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06BF0"/>
    <w:pPr>
      <w:spacing w:after="0"/>
      <w:ind w:left="1920"/>
    </w:pPr>
    <w:rPr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C6084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1B145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AD79B7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EC0FFE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429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902"/>
    <w:rPr>
      <w:rFonts w:ascii="Tahoma" w:hAnsi="Tahoma" w:cs="Tahoma"/>
      <w:sz w:val="16"/>
      <w:szCs w:val="16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A59D3"/>
    <w:rPr>
      <w:color w:val="808080"/>
      <w:shd w:val="clear" w:color="auto" w:fill="E6E6E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HAnsi"/>
        <w:sz w:val="24"/>
        <w:szCs w:val="24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71C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6BF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71C4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6BF0"/>
    <w:rPr>
      <w:rFonts w:asciiTheme="majorHAnsi" w:eastAsiaTheme="majorEastAsia" w:hAnsiTheme="majorHAnsi" w:cstheme="majorBidi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0F71C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71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5E1A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1A8E"/>
  </w:style>
  <w:style w:type="paragraph" w:styleId="Footer">
    <w:name w:val="footer"/>
    <w:basedOn w:val="Normal"/>
    <w:link w:val="FooterChar"/>
    <w:uiPriority w:val="99"/>
    <w:unhideWhenUsed/>
    <w:rsid w:val="005E1A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1A8E"/>
  </w:style>
  <w:style w:type="paragraph" w:styleId="TOCHeading">
    <w:name w:val="TOC Heading"/>
    <w:basedOn w:val="Heading1"/>
    <w:next w:val="Normal"/>
    <w:uiPriority w:val="39"/>
    <w:unhideWhenUsed/>
    <w:qFormat/>
    <w:rsid w:val="00806BF0"/>
    <w:pPr>
      <w:outlineLvl w:val="9"/>
    </w:pPr>
    <w:rPr>
      <w:color w:val="2F5496" w:themeColor="accent1" w:themeShade="BF"/>
      <w:lang w:eastAsia="hu-HU"/>
    </w:rPr>
  </w:style>
  <w:style w:type="paragraph" w:styleId="TOC2">
    <w:name w:val="toc 2"/>
    <w:basedOn w:val="Normal"/>
    <w:next w:val="Normal"/>
    <w:autoRedefine/>
    <w:uiPriority w:val="39"/>
    <w:unhideWhenUsed/>
    <w:rsid w:val="00806BF0"/>
    <w:pPr>
      <w:spacing w:before="120" w:after="0"/>
      <w:ind w:left="240"/>
    </w:pPr>
    <w:rPr>
      <w:i/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806BF0"/>
    <w:pPr>
      <w:spacing w:before="240" w:after="120"/>
    </w:pPr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806BF0"/>
    <w:pPr>
      <w:spacing w:after="0"/>
      <w:ind w:left="48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06BF0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806BF0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06BF0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06BF0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06BF0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06BF0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06BF0"/>
    <w:pPr>
      <w:spacing w:after="0"/>
      <w:ind w:left="1920"/>
    </w:pPr>
    <w:rPr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C6084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1B145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AD79B7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EC0FFE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429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902"/>
    <w:rPr>
      <w:rFonts w:ascii="Tahoma" w:hAnsi="Tahoma" w:cs="Tahoma"/>
      <w:sz w:val="16"/>
      <w:szCs w:val="16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A59D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557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2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footnotes" Target="footnote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microsoft.com/office/2011/relationships/people" Target="peop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E7FF24-22B6-4A27-B6BF-F5A3165927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5760</TotalTime>
  <Pages>40</Pages>
  <Words>4642</Words>
  <Characters>32034</Characters>
  <Application>Microsoft Office Word</Application>
  <DocSecurity>0</DocSecurity>
  <Lines>266</Lines>
  <Paragraphs>73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36603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Kubisch Dániel</dc:creator>
  <cp:keywords/>
  <dc:description/>
  <cp:lastModifiedBy>Gumó</cp:lastModifiedBy>
  <cp:revision>137</cp:revision>
  <cp:lastPrinted>2018-12-10T19:52:00Z</cp:lastPrinted>
  <dcterms:created xsi:type="dcterms:W3CDTF">2018-10-25T17:24:00Z</dcterms:created>
  <dcterms:modified xsi:type="dcterms:W3CDTF">2018-12-10T20:12:00Z</dcterms:modified>
</cp:coreProperties>
</file>